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04732951"/>
        <w:docPartObj>
          <w:docPartGallery w:val="Cover Pages"/>
          <w:docPartUnique/>
        </w:docPartObj>
      </w:sdtPr>
      <w:sdtEndPr>
        <w:rPr>
          <w:rFonts w:ascii="Segoe UI Light" w:eastAsia="Segoe UI Light" w:hAnsi="Segoe UI Light" w:cs="Segoe UI Light"/>
          <w:color w:val="5B9BD5" w:themeColor="accent1"/>
          <w:sz w:val="28"/>
        </w:rPr>
      </w:sdtEndPr>
      <w:sdtContent>
        <w:p w:rsidR="00AC0840" w:rsidRDefault="00FA2947">
          <w:r>
            <w:rPr>
              <w:rFonts w:ascii="Segoe UI Light" w:eastAsia="Segoe UI Light" w:hAnsi="Segoe UI Light" w:cs="Segoe UI Light"/>
              <w:noProof/>
              <w:color w:val="5B9BD5" w:themeColor="accent1"/>
              <w:sz w:val="28"/>
              <w:lang w:val="en-NZ"/>
            </w:rPr>
            <mc:AlternateContent>
              <mc:Choice Requires="wps">
                <w:drawing>
                  <wp:anchor distT="0" distB="0" distL="114300" distR="114300" simplePos="0" relativeHeight="251668480" behindDoc="0" locked="0" layoutInCell="1" allowOverlap="1" wp14:anchorId="1E86BAE4" wp14:editId="31BC8A74">
                    <wp:simplePos x="0" y="0"/>
                    <wp:positionH relativeFrom="margin">
                      <wp:posOffset>4607560</wp:posOffset>
                    </wp:positionH>
                    <wp:positionV relativeFrom="paragraph">
                      <wp:posOffset>-323850</wp:posOffset>
                    </wp:positionV>
                    <wp:extent cx="1685925" cy="466725"/>
                    <wp:effectExtent l="0" t="0" r="0" b="0"/>
                    <wp:wrapNone/>
                    <wp:docPr id="199" name="テキスト ボックス 199"/>
                    <wp:cNvGraphicFramePr/>
                    <a:graphic xmlns:a="http://schemas.openxmlformats.org/drawingml/2006/main">
                      <a:graphicData uri="http://schemas.microsoft.com/office/word/2010/wordprocessingShape">
                        <wps:wsp>
                          <wps:cNvSpPr txBox="1"/>
                          <wps:spPr>
                            <a:xfrm>
                              <a:off x="0" y="0"/>
                              <a:ext cx="1685925" cy="466725"/>
                            </a:xfrm>
                            <a:prstGeom prst="rect">
                              <a:avLst/>
                            </a:prstGeom>
                            <a:noFill/>
                            <a:ln w="6350">
                              <a:noFill/>
                            </a:ln>
                          </wps:spPr>
                          <wps:txbx>
                            <w:txbxContent>
                              <w:p w:rsidR="00A2351B" w:rsidRPr="00FA2947" w:rsidRDefault="00A2351B" w:rsidP="00FA2947">
                                <w:pPr>
                                  <w:jc w:val="right"/>
                                  <w:rPr>
                                    <w:rFonts w:ascii="Segoe UI Light" w:eastAsiaTheme="minorEastAsia" w:hAnsi="Segoe UI Light" w:cs="Segoe UI Light"/>
                                    <w:b/>
                                    <w:color w:val="FFFFFF" w:themeColor="background1"/>
                                    <w:sz w:val="24"/>
                                    <w:szCs w:val="24"/>
                                  </w:rPr>
                                </w:pPr>
                                <w:r>
                                  <w:rPr>
                                    <w:rFonts w:ascii="Segoe UI Light" w:eastAsiaTheme="minorEastAsia" w:hAnsi="Segoe UI Light" w:cs="Segoe UI Light"/>
                                    <w:color w:val="FFFFFF" w:themeColor="background1"/>
                                    <w:sz w:val="24"/>
                                    <w:szCs w:val="24"/>
                                  </w:rPr>
                                  <w:t>23</w:t>
                                </w:r>
                                <w:r w:rsidRPr="00FA2947">
                                  <w:rPr>
                                    <w:rFonts w:ascii="Segoe UI Light" w:eastAsiaTheme="minorEastAsia" w:hAnsi="Segoe UI Light" w:cs="Segoe UI Light"/>
                                    <w:color w:val="FFFFFF" w:themeColor="background1"/>
                                    <w:sz w:val="24"/>
                                    <w:szCs w:val="24"/>
                                  </w:rPr>
                                  <w:t xml:space="preserve"> September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86BAE4" id="_x0000_t202" coordsize="21600,21600" o:spt="202" path="m,l,21600r21600,l21600,xe">
                    <v:stroke joinstyle="miter"/>
                    <v:path gradientshapeok="t" o:connecttype="rect"/>
                  </v:shapetype>
                  <v:shape id="テキスト ボックス 199" o:spid="_x0000_s1026" type="#_x0000_t202" style="position:absolute;left:0;text-align:left;margin-left:362.8pt;margin-top:-25.5pt;width:132.75pt;height:36.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" filled="f" stroked="f" strokeweight=".5pt">
                    <v:textbox>
                      <w:txbxContent>
                        <w:p w:rsidR="00A2351B" w:rsidRPr="00FA2947" w:rsidRDefault="00A2351B" w:rsidP="00FA2947">
                          <w:pPr>
                            <w:jc w:val="right"/>
                            <w:rPr>
                              <w:rFonts w:ascii="Segoe UI Light" w:eastAsiaTheme="minorEastAsia" w:hAnsi="Segoe UI Light" w:cs="Segoe UI Light"/>
                              <w:b/>
                              <w:color w:val="FFFFFF" w:themeColor="background1"/>
                              <w:sz w:val="24"/>
                              <w:szCs w:val="24"/>
                            </w:rPr>
                          </w:pPr>
                          <w:r>
                            <w:rPr>
                              <w:rFonts w:ascii="Segoe UI Light" w:eastAsiaTheme="minorEastAsia" w:hAnsi="Segoe UI Light" w:cs="Segoe UI Light"/>
                              <w:color w:val="FFFFFF" w:themeColor="background1"/>
                              <w:sz w:val="24"/>
                              <w:szCs w:val="24"/>
                            </w:rPr>
                            <w:t>23</w:t>
                          </w:r>
                          <w:r w:rsidRPr="00FA2947">
                            <w:rPr>
                              <w:rFonts w:ascii="Segoe UI Light" w:eastAsiaTheme="minorEastAsia" w:hAnsi="Segoe UI Light" w:cs="Segoe UI Light"/>
                              <w:color w:val="FFFFFF" w:themeColor="background1"/>
                              <w:sz w:val="24"/>
                              <w:szCs w:val="24"/>
                            </w:rPr>
                            <w:t xml:space="preserve"> September 2016</w:t>
                          </w:r>
                        </w:p>
                      </w:txbxContent>
                    </v:textbox>
                    <w10:wrap anchorx="margin"/>
                  </v:shape>
                </w:pict>
              </mc:Fallback>
            </mc:AlternateContent>
          </w:r>
          <w:r w:rsidR="00AC0840">
            <w:rPr>
              <w:noProof/>
              <w:lang w:val="en-NZ"/>
            </w:rPr>
            <mc:AlternateContent>
              <mc:Choice Requires="wpg">
                <w:drawing>
                  <wp:anchor distT="0" distB="0" distL="114300" distR="114300" simplePos="0" relativeHeight="251659264" behindDoc="1" locked="0" layoutInCell="1" allowOverlap="1" wp14:anchorId="318561EE" wp14:editId="650AC6D8">
                    <wp:simplePos x="0" y="0"/>
                    <wp:positionH relativeFrom="page">
                      <wp:align>center</wp:align>
                    </wp:positionH>
                    <wp:positionV relativeFrom="page">
                      <wp:align>center</wp:align>
                    </wp:positionV>
                    <wp:extent cx="6864824" cy="9123528"/>
                    <wp:effectExtent l="0" t="0" r="2540" b="635"/>
                    <wp:wrapNone/>
                    <wp:docPr id="193" name="グループ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四角形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四角形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2351B" w:rsidRDefault="00A2351B">
                                  <w:pPr>
                                    <w:pStyle w:val="NoSpacing"/>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テキスト ボックス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Segoe UI Light" w:eastAsiaTheme="majorEastAsia" w:hAnsi="Segoe UI Light" w:cs="Segoe UI Light"/>
                                      <w:color w:val="5B9BD5" w:themeColor="accent1"/>
                                      <w:sz w:val="72"/>
                                      <w:szCs w:val="72"/>
                                    </w:rPr>
                                    <w:alias w:val="タイトル"/>
                                    <w:tag w:val=""/>
                                    <w:id w:val="-9991715"/>
                                    <w:dataBinding w:prefixMappings="xmlns:ns0='http://purl.org/dc/elements/1.1/' xmlns:ns1='http://schemas.openxmlformats.org/package/2006/metadata/core-properties' " w:xpath="/ns1:coreProperties[1]/ns0:title[1]" w:storeItemID="{6C3C8BC8-F283-45AE-878A-BAB7291924A1}"/>
                                    <w:text/>
                                  </w:sdtPr>
                                  <w:sdtContent>
                                    <w:p w:rsidR="00A2351B" w:rsidRPr="00AC0840" w:rsidRDefault="00A2351B">
                                      <w:pPr>
                                        <w:pStyle w:val="NoSpacing"/>
                                        <w:jc w:val="center"/>
                                        <w:rPr>
                                          <w:rFonts w:ascii="Segoe UI Light" w:eastAsiaTheme="majorEastAsia" w:hAnsi="Segoe UI Light" w:cs="Segoe UI Light"/>
                                          <w:caps/>
                                          <w:color w:val="5B9BD5" w:themeColor="accent1"/>
                                          <w:sz w:val="72"/>
                                          <w:szCs w:val="72"/>
                                        </w:rPr>
                                      </w:pPr>
                                      <w:r w:rsidRPr="00536300">
                                        <w:rPr>
                                          <w:rFonts w:ascii="Segoe UI Light" w:eastAsiaTheme="majorEastAsia" w:hAnsi="Segoe UI Light" w:cs="Segoe UI Light"/>
                                          <w:color w:val="5B9BD5" w:themeColor="accent1"/>
                                          <w:sz w:val="72"/>
                                          <w:szCs w:val="72"/>
                                        </w:rPr>
                                        <w:t>Website Specification</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18561EE" id="グループ 193" o:spid="_x0000_s1027" style="position:absolute;left:0;text-align:left;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">
                    <v:rect id="四角形 194" o:spid="_x0000_s1028"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5b9bd5 [3204]" stroked="f" strokeweight="1pt"/>
                    <v:rect id="四角形 195" o:spid="_x0000_s1029"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5b9bd5 [3204]" stroked="f" strokeweight="1pt">
                      <v:textbox inset="36pt,57.6pt,36pt,36pt">
                        <w:txbxContent>
                          <w:p w:rsidR="00A2351B" w:rsidRDefault="00A2351B">
                            <w:pPr>
                              <w:pStyle w:val="NoSpacing"/>
                              <w:spacing w:before="120"/>
                              <w:jc w:val="center"/>
                              <w:rPr>
                                <w:color w:val="FFFFFF" w:themeColor="background1"/>
                              </w:rPr>
                            </w:pPr>
                          </w:p>
                        </w:txbxContent>
                      </v:textbox>
                    </v:rect>
                    <v:shape id="テキスト ボックス 196" o:spid="_x0000_s1030"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Segoe UI Light" w:eastAsiaTheme="majorEastAsia" w:hAnsi="Segoe UI Light" w:cs="Segoe UI Light"/>
                                <w:color w:val="5B9BD5" w:themeColor="accent1"/>
                                <w:sz w:val="72"/>
                                <w:szCs w:val="72"/>
                              </w:rPr>
                              <w:alias w:val="タイトル"/>
                              <w:tag w:val=""/>
                              <w:id w:val="-9991715"/>
                              <w:dataBinding w:prefixMappings="xmlns:ns0='http://purl.org/dc/elements/1.1/' xmlns:ns1='http://schemas.openxmlformats.org/package/2006/metadata/core-properties' " w:xpath="/ns1:coreProperties[1]/ns0:title[1]" w:storeItemID="{6C3C8BC8-F283-45AE-878A-BAB7291924A1}"/>
                              <w:text/>
                            </w:sdtPr>
                            <w:sdtContent>
                              <w:p w:rsidR="00A2351B" w:rsidRPr="00AC0840" w:rsidRDefault="00A2351B">
                                <w:pPr>
                                  <w:pStyle w:val="NoSpacing"/>
                                  <w:jc w:val="center"/>
                                  <w:rPr>
                                    <w:rFonts w:ascii="Segoe UI Light" w:eastAsiaTheme="majorEastAsia" w:hAnsi="Segoe UI Light" w:cs="Segoe UI Light"/>
                                    <w:caps/>
                                    <w:color w:val="5B9BD5" w:themeColor="accent1"/>
                                    <w:sz w:val="72"/>
                                    <w:szCs w:val="72"/>
                                  </w:rPr>
                                </w:pPr>
                                <w:r w:rsidRPr="00536300">
                                  <w:rPr>
                                    <w:rFonts w:ascii="Segoe UI Light" w:eastAsiaTheme="majorEastAsia" w:hAnsi="Segoe UI Light" w:cs="Segoe UI Light"/>
                                    <w:color w:val="5B9BD5" w:themeColor="accent1"/>
                                    <w:sz w:val="72"/>
                                    <w:szCs w:val="72"/>
                                  </w:rPr>
                                  <w:t>Website Specification</w:t>
                                </w:r>
                              </w:p>
                            </w:sdtContent>
                          </w:sdt>
                        </w:txbxContent>
                      </v:textbox>
                    </v:shape>
                    <w10:wrap anchorx="page" anchory="page"/>
                  </v:group>
                </w:pict>
              </mc:Fallback>
            </mc:AlternateContent>
          </w:r>
        </w:p>
        <w:p w:rsidR="00AC0840" w:rsidRDefault="001052D4">
          <w:pPr>
            <w:widowControl/>
            <w:jc w:val="left"/>
            <w:rPr>
              <w:rFonts w:ascii="Segoe UI Light" w:eastAsia="Segoe UI Light" w:hAnsi="Segoe UI Light" w:cs="Segoe UI Light"/>
              <w:color w:val="5B9BD5" w:themeColor="accent1"/>
              <w:sz w:val="28"/>
            </w:rPr>
          </w:pPr>
          <w:r>
            <w:rPr>
              <w:rFonts w:ascii="Segoe UI Light" w:eastAsia="Segoe UI Light" w:hAnsi="Segoe UI Light" w:cs="Segoe UI Light"/>
              <w:noProof/>
              <w:color w:val="5B9BD5" w:themeColor="accent1"/>
              <w:sz w:val="28"/>
              <w:lang w:val="en-NZ"/>
            </w:rPr>
            <mc:AlternateContent>
              <mc:Choice Requires="wps">
                <w:drawing>
                  <wp:anchor distT="0" distB="0" distL="114300" distR="114300" simplePos="0" relativeHeight="251666432" behindDoc="0" locked="0" layoutInCell="1" allowOverlap="1" wp14:anchorId="62610AAE" wp14:editId="3FE394BF">
                    <wp:simplePos x="0" y="0"/>
                    <wp:positionH relativeFrom="margin">
                      <wp:posOffset>0</wp:posOffset>
                    </wp:positionH>
                    <wp:positionV relativeFrom="paragraph">
                      <wp:posOffset>4638675</wp:posOffset>
                    </wp:positionV>
                    <wp:extent cx="5962650" cy="1685925"/>
                    <wp:effectExtent l="0" t="0" r="0" b="0"/>
                    <wp:wrapNone/>
                    <wp:docPr id="198" name="テキスト ボックス 198"/>
                    <wp:cNvGraphicFramePr/>
                    <a:graphic xmlns:a="http://schemas.openxmlformats.org/drawingml/2006/main">
                      <a:graphicData uri="http://schemas.microsoft.com/office/word/2010/wordprocessingShape">
                        <wps:wsp>
                          <wps:cNvSpPr txBox="1"/>
                          <wps:spPr>
                            <a:xfrm>
                              <a:off x="0" y="0"/>
                              <a:ext cx="5962650" cy="1685925"/>
                            </a:xfrm>
                            <a:prstGeom prst="rect">
                              <a:avLst/>
                            </a:prstGeom>
                            <a:noFill/>
                            <a:ln w="6350">
                              <a:noFill/>
                            </a:ln>
                          </wps:spPr>
                          <wps:txbx>
                            <w:txbxContent>
                              <w:p w:rsidR="00A2351B" w:rsidRPr="00FA2947" w:rsidRDefault="00A2351B" w:rsidP="00045BA7">
                                <w:pPr>
                                  <w:rPr>
                                    <w:rFonts w:ascii="Segoe UI Light" w:eastAsiaTheme="minorEastAsia" w:hAnsi="Segoe UI Light" w:cs="Segoe UI Light"/>
                                    <w:b/>
                                    <w:color w:val="FFFFFF" w:themeColor="background1"/>
                                    <w:sz w:val="40"/>
                                    <w:szCs w:val="40"/>
                                  </w:rPr>
                                </w:pPr>
                                <w:proofErr w:type="gramStart"/>
                                <w:r w:rsidRPr="00FA2947">
                                  <w:rPr>
                                    <w:rFonts w:ascii="Segoe UI Light" w:eastAsiaTheme="minorEastAsia" w:hAnsi="Segoe UI Light" w:cs="Segoe UI Light"/>
                                    <w:b/>
                                    <w:color w:val="FFFFFF" w:themeColor="background1"/>
                                    <w:sz w:val="40"/>
                                    <w:szCs w:val="40"/>
                                  </w:rPr>
                                  <w:t>Project</w:t>
                                </w:r>
                                <w:r>
                                  <w:rPr>
                                    <w:rFonts w:ascii="Segoe UI Light" w:eastAsiaTheme="minorEastAsia" w:hAnsi="Segoe UI Light" w:cs="Segoe UI Light"/>
                                    <w:b/>
                                    <w:color w:val="FFFFFF" w:themeColor="background1"/>
                                    <w:sz w:val="40"/>
                                    <w:szCs w:val="40"/>
                                  </w:rPr>
                                  <w:t xml:space="preserve"> :</w:t>
                                </w:r>
                                <w:proofErr w:type="gramEnd"/>
                                <w:r>
                                  <w:rPr>
                                    <w:rFonts w:ascii="Segoe UI Light" w:eastAsiaTheme="minorEastAsia" w:hAnsi="Segoe UI Light" w:cs="Segoe UI Light"/>
                                    <w:b/>
                                    <w:color w:val="FFFFFF" w:themeColor="background1"/>
                                    <w:sz w:val="40"/>
                                    <w:szCs w:val="40"/>
                                  </w:rPr>
                                  <w:t xml:space="preserve"> </w:t>
                                </w:r>
                              </w:p>
                              <w:p w:rsidR="00A2351B" w:rsidRPr="00FA2947" w:rsidRDefault="00A2351B" w:rsidP="00045BA7">
                                <w:pPr>
                                  <w:rPr>
                                    <w:rFonts w:ascii="Segoe UI Light" w:eastAsiaTheme="minorEastAsia" w:hAnsi="Segoe UI Light" w:cs="Segoe UI Light"/>
                                    <w:color w:val="FFFFFF" w:themeColor="background1"/>
                                    <w:sz w:val="40"/>
                                    <w:szCs w:val="40"/>
                                  </w:rPr>
                                </w:pPr>
                                <w:r w:rsidRPr="00FA2947">
                                  <w:rPr>
                                    <w:rFonts w:ascii="Segoe UI Light" w:eastAsiaTheme="minorEastAsia" w:hAnsi="Segoe UI Light" w:cs="Segoe UI Light"/>
                                    <w:color w:val="FFFFFF" w:themeColor="background1"/>
                                    <w:sz w:val="40"/>
                                    <w:szCs w:val="40"/>
                                  </w:rPr>
                                  <w:t xml:space="preserve">Creating </w:t>
                                </w:r>
                                <w:proofErr w:type="spellStart"/>
                                <w:r w:rsidRPr="00FA2947">
                                  <w:rPr>
                                    <w:rFonts w:ascii="Segoe UI Light" w:eastAsiaTheme="minorEastAsia" w:hAnsi="Segoe UI Light" w:cs="Segoe UI Light"/>
                                    <w:color w:val="FFFFFF" w:themeColor="background1"/>
                                    <w:sz w:val="40"/>
                                    <w:szCs w:val="40"/>
                                  </w:rPr>
                                  <w:t>Jivin</w:t>
                                </w:r>
                                <w:proofErr w:type="spellEnd"/>
                                <w:r w:rsidRPr="00FA2947">
                                  <w:rPr>
                                    <w:rFonts w:ascii="Segoe UI Light" w:eastAsiaTheme="minorEastAsia" w:hAnsi="Segoe UI Light" w:cs="Segoe UI Light"/>
                                    <w:color w:val="FFFFFF" w:themeColor="background1"/>
                                    <w:sz w:val="40"/>
                                    <w:szCs w:val="40"/>
                                  </w:rPr>
                                  <w:t>’ Jazz website, sharing whole range Jazz recordings collected by Miles Coltrane</w:t>
                                </w:r>
                                <w:r>
                                  <w:rPr>
                                    <w:rFonts w:ascii="Segoe UI Light" w:eastAsiaTheme="minorEastAsia" w:hAnsi="Segoe UI Light" w:cs="Segoe UI Light"/>
                                    <w:color w:val="FFFFFF" w:themeColor="background1"/>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10AAE" id="テキスト ボックス 198" o:spid="_x0000_s1031" type="#_x0000_t202" style="position:absolute;margin-left:0;margin-top:365.25pt;width:469.5pt;height:132.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" filled="f" stroked="f" strokeweight=".5pt">
                    <v:textbox>
                      <w:txbxContent>
                        <w:p w:rsidR="00A2351B" w:rsidRPr="00FA2947" w:rsidRDefault="00A2351B" w:rsidP="00045BA7">
                          <w:pPr>
                            <w:rPr>
                              <w:rFonts w:ascii="Segoe UI Light" w:eastAsiaTheme="minorEastAsia" w:hAnsi="Segoe UI Light" w:cs="Segoe UI Light"/>
                              <w:b/>
                              <w:color w:val="FFFFFF" w:themeColor="background1"/>
                              <w:sz w:val="40"/>
                              <w:szCs w:val="40"/>
                            </w:rPr>
                          </w:pPr>
                          <w:proofErr w:type="gramStart"/>
                          <w:r w:rsidRPr="00FA2947">
                            <w:rPr>
                              <w:rFonts w:ascii="Segoe UI Light" w:eastAsiaTheme="minorEastAsia" w:hAnsi="Segoe UI Light" w:cs="Segoe UI Light"/>
                              <w:b/>
                              <w:color w:val="FFFFFF" w:themeColor="background1"/>
                              <w:sz w:val="40"/>
                              <w:szCs w:val="40"/>
                            </w:rPr>
                            <w:t>Project</w:t>
                          </w:r>
                          <w:r>
                            <w:rPr>
                              <w:rFonts w:ascii="Segoe UI Light" w:eastAsiaTheme="minorEastAsia" w:hAnsi="Segoe UI Light" w:cs="Segoe UI Light"/>
                              <w:b/>
                              <w:color w:val="FFFFFF" w:themeColor="background1"/>
                              <w:sz w:val="40"/>
                              <w:szCs w:val="40"/>
                            </w:rPr>
                            <w:t xml:space="preserve"> :</w:t>
                          </w:r>
                          <w:proofErr w:type="gramEnd"/>
                          <w:r>
                            <w:rPr>
                              <w:rFonts w:ascii="Segoe UI Light" w:eastAsiaTheme="minorEastAsia" w:hAnsi="Segoe UI Light" w:cs="Segoe UI Light"/>
                              <w:b/>
                              <w:color w:val="FFFFFF" w:themeColor="background1"/>
                              <w:sz w:val="40"/>
                              <w:szCs w:val="40"/>
                            </w:rPr>
                            <w:t xml:space="preserve"> </w:t>
                          </w:r>
                        </w:p>
                        <w:p w:rsidR="00A2351B" w:rsidRPr="00FA2947" w:rsidRDefault="00A2351B" w:rsidP="00045BA7">
                          <w:pPr>
                            <w:rPr>
                              <w:rFonts w:ascii="Segoe UI Light" w:eastAsiaTheme="minorEastAsia" w:hAnsi="Segoe UI Light" w:cs="Segoe UI Light"/>
                              <w:color w:val="FFFFFF" w:themeColor="background1"/>
                              <w:sz w:val="40"/>
                              <w:szCs w:val="40"/>
                            </w:rPr>
                          </w:pPr>
                          <w:r w:rsidRPr="00FA2947">
                            <w:rPr>
                              <w:rFonts w:ascii="Segoe UI Light" w:eastAsiaTheme="minorEastAsia" w:hAnsi="Segoe UI Light" w:cs="Segoe UI Light"/>
                              <w:color w:val="FFFFFF" w:themeColor="background1"/>
                              <w:sz w:val="40"/>
                              <w:szCs w:val="40"/>
                            </w:rPr>
                            <w:t xml:space="preserve">Creating </w:t>
                          </w:r>
                          <w:proofErr w:type="spellStart"/>
                          <w:r w:rsidRPr="00FA2947">
                            <w:rPr>
                              <w:rFonts w:ascii="Segoe UI Light" w:eastAsiaTheme="minorEastAsia" w:hAnsi="Segoe UI Light" w:cs="Segoe UI Light"/>
                              <w:color w:val="FFFFFF" w:themeColor="background1"/>
                              <w:sz w:val="40"/>
                              <w:szCs w:val="40"/>
                            </w:rPr>
                            <w:t>Jivin</w:t>
                          </w:r>
                          <w:proofErr w:type="spellEnd"/>
                          <w:r w:rsidRPr="00FA2947">
                            <w:rPr>
                              <w:rFonts w:ascii="Segoe UI Light" w:eastAsiaTheme="minorEastAsia" w:hAnsi="Segoe UI Light" w:cs="Segoe UI Light"/>
                              <w:color w:val="FFFFFF" w:themeColor="background1"/>
                              <w:sz w:val="40"/>
                              <w:szCs w:val="40"/>
                            </w:rPr>
                            <w:t>’ Jazz website, sharing whole range Jazz recordings collected by Miles Coltrane</w:t>
                          </w:r>
                          <w:r>
                            <w:rPr>
                              <w:rFonts w:ascii="Segoe UI Light" w:eastAsiaTheme="minorEastAsia" w:hAnsi="Segoe UI Light" w:cs="Segoe UI Light"/>
                              <w:color w:val="FFFFFF" w:themeColor="background1"/>
                              <w:sz w:val="40"/>
                              <w:szCs w:val="40"/>
                            </w:rPr>
                            <w:t>.</w:t>
                          </w:r>
                        </w:p>
                      </w:txbxContent>
                    </v:textbox>
                    <w10:wrap anchorx="margin"/>
                  </v:shape>
                </w:pict>
              </mc:Fallback>
            </mc:AlternateContent>
          </w:r>
          <w:r>
            <w:rPr>
              <w:rFonts w:ascii="Segoe UI Light" w:eastAsia="Segoe UI Light" w:hAnsi="Segoe UI Light" w:cs="Segoe UI Light"/>
              <w:noProof/>
              <w:color w:val="5B9BD5" w:themeColor="accent1"/>
              <w:sz w:val="28"/>
              <w:lang w:val="en-NZ"/>
            </w:rPr>
            <mc:AlternateContent>
              <mc:Choice Requires="wps">
                <w:drawing>
                  <wp:anchor distT="0" distB="0" distL="114300" distR="114300" simplePos="0" relativeHeight="251662336" behindDoc="0" locked="0" layoutInCell="1" allowOverlap="1" wp14:anchorId="194CA8BD" wp14:editId="2CF21B66">
                    <wp:simplePos x="0" y="0"/>
                    <wp:positionH relativeFrom="margin">
                      <wp:posOffset>-28575</wp:posOffset>
                    </wp:positionH>
                    <wp:positionV relativeFrom="paragraph">
                      <wp:posOffset>6889750</wp:posOffset>
                    </wp:positionV>
                    <wp:extent cx="3038475" cy="2162175"/>
                    <wp:effectExtent l="0" t="0" r="0" b="0"/>
                    <wp:wrapNone/>
                    <wp:docPr id="192" name="テキスト ボックス 192"/>
                    <wp:cNvGraphicFramePr/>
                    <a:graphic xmlns:a="http://schemas.openxmlformats.org/drawingml/2006/main">
                      <a:graphicData uri="http://schemas.microsoft.com/office/word/2010/wordprocessingShape">
                        <wps:wsp>
                          <wps:cNvSpPr txBox="1"/>
                          <wps:spPr>
                            <a:xfrm>
                              <a:off x="0" y="0"/>
                              <a:ext cx="3038475" cy="2162175"/>
                            </a:xfrm>
                            <a:prstGeom prst="rect">
                              <a:avLst/>
                            </a:prstGeom>
                            <a:noFill/>
                            <a:ln w="6350">
                              <a:noFill/>
                            </a:ln>
                          </wps:spPr>
                          <wps:txbx>
                            <w:txbxContent>
                              <w:p w:rsidR="00A2351B" w:rsidRPr="001052D4" w:rsidRDefault="00A2351B" w:rsidP="00045BA7">
                                <w:pPr>
                                  <w:rPr>
                                    <w:rFonts w:ascii="Segoe UI Light" w:eastAsiaTheme="minorEastAsia" w:hAnsi="Segoe UI Light" w:cs="Segoe UI Light"/>
                                    <w:b/>
                                    <w:color w:val="FFFFFF" w:themeColor="background1"/>
                                    <w:sz w:val="24"/>
                                    <w:szCs w:val="24"/>
                                  </w:rPr>
                                </w:pPr>
                                <w:r w:rsidRPr="001052D4">
                                  <w:rPr>
                                    <w:rFonts w:ascii="Segoe UI Light" w:eastAsiaTheme="minorEastAsia" w:hAnsi="Segoe UI Light" w:cs="Segoe UI Light"/>
                                    <w:b/>
                                    <w:color w:val="FFFFFF" w:themeColor="background1"/>
                                    <w:sz w:val="24"/>
                                    <w:szCs w:val="24"/>
                                  </w:rPr>
                                  <w:t>[</w:t>
                                </w:r>
                                <w:r w:rsidRPr="001052D4">
                                  <w:rPr>
                                    <w:rFonts w:ascii="Segoe UI Light" w:eastAsiaTheme="minorEastAsia" w:hAnsi="Segoe UI Light" w:cs="Segoe UI Light" w:hint="eastAsia"/>
                                    <w:b/>
                                    <w:color w:val="FFFFFF" w:themeColor="background1"/>
                                    <w:sz w:val="24"/>
                                    <w:szCs w:val="24"/>
                                  </w:rPr>
                                  <w:t>Client</w:t>
                                </w:r>
                                <w:r w:rsidRPr="001052D4">
                                  <w:rPr>
                                    <w:rFonts w:ascii="Segoe UI Light" w:eastAsiaTheme="minorEastAsia" w:hAnsi="Segoe UI Light" w:cs="Segoe UI Light"/>
                                    <w:b/>
                                    <w:color w:val="FFFFFF" w:themeColor="background1"/>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1"/>
                                  <w:gridCol w:w="3162"/>
                                </w:tblGrid>
                                <w:tr w:rsidR="00A2351B" w:rsidTr="001052D4">
                                  <w:tc>
                                    <w:tcPr>
                                      <w:tcW w:w="1091" w:type="dxa"/>
                                    </w:tcPr>
                                    <w:p w:rsidR="00A2351B" w:rsidRPr="001052D4" w:rsidRDefault="00A2351B" w:rsidP="00045BA7">
                                      <w:pPr>
                                        <w:rPr>
                                          <w:rFonts w:ascii="Segoe UI Light" w:eastAsiaTheme="minorEastAsia" w:hAnsi="Segoe UI Light" w:cs="Segoe UI Light"/>
                                          <w:b/>
                                          <w:color w:val="FFFFFF" w:themeColor="background1"/>
                                        </w:rPr>
                                      </w:pPr>
                                      <w:r w:rsidRPr="001052D4">
                                        <w:rPr>
                                          <w:rFonts w:ascii="Segoe UI Light" w:eastAsiaTheme="minorEastAsia" w:hAnsi="Segoe UI Light" w:cs="Segoe UI Light" w:hint="eastAsia"/>
                                          <w:b/>
                                          <w:color w:val="FFFFFF" w:themeColor="background1"/>
                                        </w:rPr>
                                        <w:t>Name</w:t>
                                      </w:r>
                                    </w:p>
                                  </w:tc>
                                  <w:tc>
                                    <w:tcPr>
                                      <w:tcW w:w="3162" w:type="dxa"/>
                                    </w:tcPr>
                                    <w:p w:rsidR="00A2351B" w:rsidRDefault="00A2351B" w:rsidP="00045BA7">
                                      <w:pPr>
                                        <w:rPr>
                                          <w:rFonts w:ascii="Segoe UI Light" w:eastAsiaTheme="minorEastAsia" w:hAnsi="Segoe UI Light" w:cs="Segoe UI Light"/>
                                          <w:color w:val="FFFFFF" w:themeColor="background1"/>
                                        </w:rPr>
                                      </w:pPr>
                                      <w:r>
                                        <w:rPr>
                                          <w:rFonts w:ascii="Segoe UI Light" w:eastAsiaTheme="minorEastAsia" w:hAnsi="Segoe UI Light" w:cs="Segoe UI Light"/>
                                          <w:color w:val="FFFFFF" w:themeColor="background1"/>
                                        </w:rPr>
                                        <w:t>Miles Coltrane</w:t>
                                      </w:r>
                                    </w:p>
                                  </w:tc>
                                </w:tr>
                                <w:tr w:rsidR="00A2351B" w:rsidTr="001052D4">
                                  <w:tc>
                                    <w:tcPr>
                                      <w:tcW w:w="1091" w:type="dxa"/>
                                    </w:tcPr>
                                    <w:p w:rsidR="00A2351B" w:rsidRPr="001052D4" w:rsidRDefault="00A2351B" w:rsidP="00045BA7">
                                      <w:pPr>
                                        <w:rPr>
                                          <w:rFonts w:ascii="Segoe UI Light" w:eastAsiaTheme="minorEastAsia" w:hAnsi="Segoe UI Light" w:cs="Segoe UI Light"/>
                                          <w:b/>
                                          <w:color w:val="FFFFFF" w:themeColor="background1"/>
                                        </w:rPr>
                                      </w:pPr>
                                      <w:r w:rsidRPr="001052D4">
                                        <w:rPr>
                                          <w:rFonts w:ascii="Segoe UI Light" w:eastAsiaTheme="minorEastAsia" w:hAnsi="Segoe UI Light" w:cs="Segoe UI Light" w:hint="eastAsia"/>
                                          <w:b/>
                                          <w:color w:val="FFFFFF" w:themeColor="background1"/>
                                        </w:rPr>
                                        <w:t>Company</w:t>
                                      </w:r>
                                    </w:p>
                                  </w:tc>
                                  <w:tc>
                                    <w:tcPr>
                                      <w:tcW w:w="3162" w:type="dxa"/>
                                    </w:tcPr>
                                    <w:p w:rsidR="00A2351B" w:rsidRDefault="00A2351B" w:rsidP="001052D4">
                                      <w:pPr>
                                        <w:rPr>
                                          <w:rFonts w:ascii="Segoe UI Light" w:eastAsiaTheme="minorEastAsia" w:hAnsi="Segoe UI Light" w:cs="Segoe UI Light"/>
                                          <w:color w:val="FFFFFF" w:themeColor="background1"/>
                                        </w:rPr>
                                      </w:pPr>
                                      <w:proofErr w:type="spellStart"/>
                                      <w:r>
                                        <w:rPr>
                                          <w:rFonts w:ascii="Segoe UI Light" w:eastAsiaTheme="minorEastAsia" w:hAnsi="Segoe UI Light" w:cs="Segoe UI Light"/>
                                          <w:color w:val="FFFFFF" w:themeColor="background1"/>
                                        </w:rPr>
                                        <w:t>Jivin</w:t>
                                      </w:r>
                                      <w:proofErr w:type="spellEnd"/>
                                      <w:r>
                                        <w:rPr>
                                          <w:rFonts w:ascii="Segoe UI Light" w:eastAsiaTheme="minorEastAsia" w:hAnsi="Segoe UI Light" w:cs="Segoe UI Light"/>
                                          <w:color w:val="FFFFFF" w:themeColor="background1"/>
                                        </w:rPr>
                                        <w:t>’ Jazz</w:t>
                                      </w:r>
                                    </w:p>
                                  </w:tc>
                                </w:tr>
                                <w:tr w:rsidR="00A2351B" w:rsidTr="001052D4">
                                  <w:tc>
                                    <w:tcPr>
                                      <w:tcW w:w="1091" w:type="dxa"/>
                                    </w:tcPr>
                                    <w:p w:rsidR="00A2351B" w:rsidRPr="001052D4" w:rsidRDefault="00A2351B" w:rsidP="00045BA7">
                                      <w:pPr>
                                        <w:rPr>
                                          <w:rFonts w:ascii="Segoe UI Light" w:eastAsiaTheme="minorEastAsia" w:hAnsi="Segoe UI Light" w:cs="Segoe UI Light"/>
                                          <w:b/>
                                          <w:color w:val="FFFFFF" w:themeColor="background1"/>
                                        </w:rPr>
                                      </w:pPr>
                                      <w:r w:rsidRPr="001052D4">
                                        <w:rPr>
                                          <w:rFonts w:ascii="Segoe UI Light" w:eastAsiaTheme="minorEastAsia" w:hAnsi="Segoe UI Light" w:cs="Segoe UI Light" w:hint="eastAsia"/>
                                          <w:b/>
                                          <w:color w:val="FFFFFF" w:themeColor="background1"/>
                                        </w:rPr>
                                        <w:t>Address</w:t>
                                      </w:r>
                                    </w:p>
                                  </w:tc>
                                  <w:tc>
                                    <w:tcPr>
                                      <w:tcW w:w="3162" w:type="dxa"/>
                                    </w:tcPr>
                                    <w:p w:rsidR="00A2351B" w:rsidRDefault="00A2351B" w:rsidP="001052D4">
                                      <w:pPr>
                                        <w:rPr>
                                          <w:rFonts w:ascii="Segoe UI Light" w:eastAsiaTheme="minorEastAsia" w:hAnsi="Segoe UI Light" w:cs="Segoe UI Light"/>
                                          <w:color w:val="FFFFFF" w:themeColor="background1"/>
                                        </w:rPr>
                                      </w:pPr>
                                      <w:r w:rsidRPr="00536300">
                                        <w:rPr>
                                          <w:rFonts w:ascii="Segoe UI Light" w:eastAsiaTheme="minorEastAsia" w:hAnsi="Segoe UI Light" w:cs="Segoe UI Light"/>
                                          <w:color w:val="FFFFFF" w:themeColor="background1"/>
                                        </w:rPr>
                                        <w:t>130 Madras St</w:t>
                                      </w:r>
                                    </w:p>
                                    <w:p w:rsidR="00A2351B" w:rsidRDefault="00A2351B" w:rsidP="001052D4">
                                      <w:pPr>
                                        <w:rPr>
                                          <w:rFonts w:ascii="Segoe UI Light" w:eastAsiaTheme="minorEastAsia" w:hAnsi="Segoe UI Light" w:cs="Segoe UI Light"/>
                                          <w:color w:val="FFFFFF" w:themeColor="background1"/>
                                        </w:rPr>
                                      </w:pPr>
                                      <w:r w:rsidRPr="00536300">
                                        <w:rPr>
                                          <w:rFonts w:ascii="Segoe UI Light" w:eastAsiaTheme="minorEastAsia" w:hAnsi="Segoe UI Light" w:cs="Segoe UI Light"/>
                                          <w:color w:val="FFFFFF" w:themeColor="background1"/>
                                        </w:rPr>
                                        <w:t>Christchurch Central</w:t>
                                      </w:r>
                                    </w:p>
                                    <w:p w:rsidR="00A2351B" w:rsidRDefault="00A2351B" w:rsidP="001052D4">
                                      <w:pPr>
                                        <w:rPr>
                                          <w:rFonts w:ascii="Segoe UI Light" w:eastAsiaTheme="minorEastAsia" w:hAnsi="Segoe UI Light" w:cs="Segoe UI Light"/>
                                          <w:color w:val="FFFFFF" w:themeColor="background1"/>
                                        </w:rPr>
                                      </w:pPr>
                                      <w:r w:rsidRPr="00536300">
                                        <w:rPr>
                                          <w:rFonts w:ascii="Segoe UI Light" w:eastAsiaTheme="minorEastAsia" w:hAnsi="Segoe UI Light" w:cs="Segoe UI Light"/>
                                          <w:color w:val="FFFFFF" w:themeColor="background1"/>
                                        </w:rPr>
                                        <w:t>Christchurch</w:t>
                                      </w:r>
                                    </w:p>
                                  </w:tc>
                                </w:tr>
                                <w:tr w:rsidR="00A2351B" w:rsidTr="001052D4">
                                  <w:tc>
                                    <w:tcPr>
                                      <w:tcW w:w="1091" w:type="dxa"/>
                                    </w:tcPr>
                                    <w:p w:rsidR="00A2351B" w:rsidRPr="001052D4" w:rsidRDefault="00A2351B" w:rsidP="00045BA7">
                                      <w:pPr>
                                        <w:rPr>
                                          <w:rFonts w:ascii="Segoe UI Light" w:eastAsiaTheme="minorEastAsia" w:hAnsi="Segoe UI Light" w:cs="Segoe UI Light"/>
                                          <w:b/>
                                          <w:color w:val="FFFFFF" w:themeColor="background1"/>
                                        </w:rPr>
                                      </w:pPr>
                                      <w:r w:rsidRPr="001052D4">
                                        <w:rPr>
                                          <w:rFonts w:ascii="Segoe UI Light" w:eastAsiaTheme="minorEastAsia" w:hAnsi="Segoe UI Light" w:cs="Segoe UI Light" w:hint="eastAsia"/>
                                          <w:b/>
                                          <w:color w:val="FFFFFF" w:themeColor="background1"/>
                                        </w:rPr>
                                        <w:t>Email</w:t>
                                      </w:r>
                                    </w:p>
                                  </w:tc>
                                  <w:tc>
                                    <w:tcPr>
                                      <w:tcW w:w="3162" w:type="dxa"/>
                                    </w:tcPr>
                                    <w:p w:rsidR="00A2351B" w:rsidRDefault="00A2351B" w:rsidP="00045BA7">
                                      <w:pPr>
                                        <w:rPr>
                                          <w:rFonts w:ascii="Segoe UI Light" w:eastAsiaTheme="minorEastAsia" w:hAnsi="Segoe UI Light" w:cs="Segoe UI Light"/>
                                          <w:color w:val="FFFFFF" w:themeColor="background1"/>
                                        </w:rPr>
                                      </w:pPr>
                                      <w:r>
                                        <w:rPr>
                                          <w:rFonts w:ascii="Segoe UI Light" w:eastAsiaTheme="minorEastAsia" w:hAnsi="Segoe UI Light" w:cs="Segoe UI Light" w:hint="eastAsia"/>
                                          <w:color w:val="FFFFFF" w:themeColor="background1"/>
                                        </w:rPr>
                                        <w:t>miles@jivin-jazz.co.nz</w:t>
                                      </w:r>
                                    </w:p>
                                  </w:tc>
                                </w:tr>
                                <w:tr w:rsidR="00A2351B" w:rsidTr="001052D4">
                                  <w:tc>
                                    <w:tcPr>
                                      <w:tcW w:w="1091" w:type="dxa"/>
                                    </w:tcPr>
                                    <w:p w:rsidR="00A2351B" w:rsidRPr="001052D4" w:rsidRDefault="00A2351B" w:rsidP="00045BA7">
                                      <w:pPr>
                                        <w:rPr>
                                          <w:rFonts w:ascii="Segoe UI Light" w:eastAsiaTheme="minorEastAsia" w:hAnsi="Segoe UI Light" w:cs="Segoe UI Light"/>
                                          <w:b/>
                                          <w:color w:val="FFFFFF" w:themeColor="background1"/>
                                        </w:rPr>
                                      </w:pPr>
                                      <w:r w:rsidRPr="001052D4">
                                        <w:rPr>
                                          <w:rFonts w:ascii="Segoe UI Light" w:eastAsiaTheme="minorEastAsia" w:hAnsi="Segoe UI Light" w:cs="Segoe UI Light" w:hint="eastAsia"/>
                                          <w:b/>
                                          <w:color w:val="FFFFFF" w:themeColor="background1"/>
                                        </w:rPr>
                                        <w:t>Phone</w:t>
                                      </w:r>
                                    </w:p>
                                  </w:tc>
                                  <w:tc>
                                    <w:tcPr>
                                      <w:tcW w:w="3162" w:type="dxa"/>
                                    </w:tcPr>
                                    <w:p w:rsidR="00A2351B" w:rsidRDefault="00A2351B" w:rsidP="00045BA7">
                                      <w:pPr>
                                        <w:rPr>
                                          <w:rFonts w:ascii="Segoe UI Light" w:eastAsiaTheme="minorEastAsia" w:hAnsi="Segoe UI Light" w:cs="Segoe UI Light"/>
                                          <w:color w:val="FFFFFF" w:themeColor="background1"/>
                                        </w:rPr>
                                      </w:pPr>
                                      <w:r w:rsidRPr="00536300">
                                        <w:rPr>
                                          <w:rFonts w:ascii="Segoe UI Light" w:eastAsiaTheme="minorEastAsia" w:hAnsi="Segoe UI Light" w:cs="Segoe UI Light"/>
                                          <w:color w:val="FFFFFF" w:themeColor="background1"/>
                                        </w:rPr>
                                        <w:t>03 940 8000</w:t>
                                      </w:r>
                                    </w:p>
                                  </w:tc>
                                </w:tr>
                              </w:tbl>
                              <w:p w:rsidR="00A2351B" w:rsidRPr="00536300" w:rsidRDefault="00A2351B" w:rsidP="00045BA7">
                                <w:pPr>
                                  <w:rPr>
                                    <w:rFonts w:ascii="Segoe UI Light" w:eastAsiaTheme="minorEastAsia" w:hAnsi="Segoe UI Light" w:cs="Segoe UI Light"/>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CA8BD" id="テキスト ボックス 192" o:spid="_x0000_s1032" type="#_x0000_t202" style="position:absolute;margin-left:-2.25pt;margin-top:542.5pt;width:239.25pt;height:170.2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" filled="f" stroked="f" strokeweight=".5pt">
                    <v:textbox>
                      <w:txbxContent>
                        <w:p w:rsidR="00A2351B" w:rsidRPr="001052D4" w:rsidRDefault="00A2351B" w:rsidP="00045BA7">
                          <w:pPr>
                            <w:rPr>
                              <w:rFonts w:ascii="Segoe UI Light" w:eastAsiaTheme="minorEastAsia" w:hAnsi="Segoe UI Light" w:cs="Segoe UI Light"/>
                              <w:b/>
                              <w:color w:val="FFFFFF" w:themeColor="background1"/>
                              <w:sz w:val="24"/>
                              <w:szCs w:val="24"/>
                            </w:rPr>
                          </w:pPr>
                          <w:r w:rsidRPr="001052D4">
                            <w:rPr>
                              <w:rFonts w:ascii="Segoe UI Light" w:eastAsiaTheme="minorEastAsia" w:hAnsi="Segoe UI Light" w:cs="Segoe UI Light"/>
                              <w:b/>
                              <w:color w:val="FFFFFF" w:themeColor="background1"/>
                              <w:sz w:val="24"/>
                              <w:szCs w:val="24"/>
                            </w:rPr>
                            <w:t>[</w:t>
                          </w:r>
                          <w:r w:rsidRPr="001052D4">
                            <w:rPr>
                              <w:rFonts w:ascii="Segoe UI Light" w:eastAsiaTheme="minorEastAsia" w:hAnsi="Segoe UI Light" w:cs="Segoe UI Light" w:hint="eastAsia"/>
                              <w:b/>
                              <w:color w:val="FFFFFF" w:themeColor="background1"/>
                              <w:sz w:val="24"/>
                              <w:szCs w:val="24"/>
                            </w:rPr>
                            <w:t>Client</w:t>
                          </w:r>
                          <w:r w:rsidRPr="001052D4">
                            <w:rPr>
                              <w:rFonts w:ascii="Segoe UI Light" w:eastAsiaTheme="minorEastAsia" w:hAnsi="Segoe UI Light" w:cs="Segoe UI Light"/>
                              <w:b/>
                              <w:color w:val="FFFFFF" w:themeColor="background1"/>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1"/>
                            <w:gridCol w:w="3162"/>
                          </w:tblGrid>
                          <w:tr w:rsidR="00A2351B" w:rsidTr="001052D4">
                            <w:tc>
                              <w:tcPr>
                                <w:tcW w:w="1091" w:type="dxa"/>
                              </w:tcPr>
                              <w:p w:rsidR="00A2351B" w:rsidRPr="001052D4" w:rsidRDefault="00A2351B" w:rsidP="00045BA7">
                                <w:pPr>
                                  <w:rPr>
                                    <w:rFonts w:ascii="Segoe UI Light" w:eastAsiaTheme="minorEastAsia" w:hAnsi="Segoe UI Light" w:cs="Segoe UI Light"/>
                                    <w:b/>
                                    <w:color w:val="FFFFFF" w:themeColor="background1"/>
                                  </w:rPr>
                                </w:pPr>
                                <w:r w:rsidRPr="001052D4">
                                  <w:rPr>
                                    <w:rFonts w:ascii="Segoe UI Light" w:eastAsiaTheme="minorEastAsia" w:hAnsi="Segoe UI Light" w:cs="Segoe UI Light" w:hint="eastAsia"/>
                                    <w:b/>
                                    <w:color w:val="FFFFFF" w:themeColor="background1"/>
                                  </w:rPr>
                                  <w:t>Name</w:t>
                                </w:r>
                              </w:p>
                            </w:tc>
                            <w:tc>
                              <w:tcPr>
                                <w:tcW w:w="3162" w:type="dxa"/>
                              </w:tcPr>
                              <w:p w:rsidR="00A2351B" w:rsidRDefault="00A2351B" w:rsidP="00045BA7">
                                <w:pPr>
                                  <w:rPr>
                                    <w:rFonts w:ascii="Segoe UI Light" w:eastAsiaTheme="minorEastAsia" w:hAnsi="Segoe UI Light" w:cs="Segoe UI Light"/>
                                    <w:color w:val="FFFFFF" w:themeColor="background1"/>
                                  </w:rPr>
                                </w:pPr>
                                <w:r>
                                  <w:rPr>
                                    <w:rFonts w:ascii="Segoe UI Light" w:eastAsiaTheme="minorEastAsia" w:hAnsi="Segoe UI Light" w:cs="Segoe UI Light"/>
                                    <w:color w:val="FFFFFF" w:themeColor="background1"/>
                                  </w:rPr>
                                  <w:t>Miles Coltrane</w:t>
                                </w:r>
                              </w:p>
                            </w:tc>
                          </w:tr>
                          <w:tr w:rsidR="00A2351B" w:rsidTr="001052D4">
                            <w:tc>
                              <w:tcPr>
                                <w:tcW w:w="1091" w:type="dxa"/>
                              </w:tcPr>
                              <w:p w:rsidR="00A2351B" w:rsidRPr="001052D4" w:rsidRDefault="00A2351B" w:rsidP="00045BA7">
                                <w:pPr>
                                  <w:rPr>
                                    <w:rFonts w:ascii="Segoe UI Light" w:eastAsiaTheme="minorEastAsia" w:hAnsi="Segoe UI Light" w:cs="Segoe UI Light"/>
                                    <w:b/>
                                    <w:color w:val="FFFFFF" w:themeColor="background1"/>
                                  </w:rPr>
                                </w:pPr>
                                <w:r w:rsidRPr="001052D4">
                                  <w:rPr>
                                    <w:rFonts w:ascii="Segoe UI Light" w:eastAsiaTheme="minorEastAsia" w:hAnsi="Segoe UI Light" w:cs="Segoe UI Light" w:hint="eastAsia"/>
                                    <w:b/>
                                    <w:color w:val="FFFFFF" w:themeColor="background1"/>
                                  </w:rPr>
                                  <w:t>Company</w:t>
                                </w:r>
                              </w:p>
                            </w:tc>
                            <w:tc>
                              <w:tcPr>
                                <w:tcW w:w="3162" w:type="dxa"/>
                              </w:tcPr>
                              <w:p w:rsidR="00A2351B" w:rsidRDefault="00A2351B" w:rsidP="001052D4">
                                <w:pPr>
                                  <w:rPr>
                                    <w:rFonts w:ascii="Segoe UI Light" w:eastAsiaTheme="minorEastAsia" w:hAnsi="Segoe UI Light" w:cs="Segoe UI Light"/>
                                    <w:color w:val="FFFFFF" w:themeColor="background1"/>
                                  </w:rPr>
                                </w:pPr>
                                <w:proofErr w:type="spellStart"/>
                                <w:r>
                                  <w:rPr>
                                    <w:rFonts w:ascii="Segoe UI Light" w:eastAsiaTheme="minorEastAsia" w:hAnsi="Segoe UI Light" w:cs="Segoe UI Light"/>
                                    <w:color w:val="FFFFFF" w:themeColor="background1"/>
                                  </w:rPr>
                                  <w:t>Jivin</w:t>
                                </w:r>
                                <w:proofErr w:type="spellEnd"/>
                                <w:r>
                                  <w:rPr>
                                    <w:rFonts w:ascii="Segoe UI Light" w:eastAsiaTheme="minorEastAsia" w:hAnsi="Segoe UI Light" w:cs="Segoe UI Light"/>
                                    <w:color w:val="FFFFFF" w:themeColor="background1"/>
                                  </w:rPr>
                                  <w:t>’ Jazz</w:t>
                                </w:r>
                              </w:p>
                            </w:tc>
                          </w:tr>
                          <w:tr w:rsidR="00A2351B" w:rsidTr="001052D4">
                            <w:tc>
                              <w:tcPr>
                                <w:tcW w:w="1091" w:type="dxa"/>
                              </w:tcPr>
                              <w:p w:rsidR="00A2351B" w:rsidRPr="001052D4" w:rsidRDefault="00A2351B" w:rsidP="00045BA7">
                                <w:pPr>
                                  <w:rPr>
                                    <w:rFonts w:ascii="Segoe UI Light" w:eastAsiaTheme="minorEastAsia" w:hAnsi="Segoe UI Light" w:cs="Segoe UI Light"/>
                                    <w:b/>
                                    <w:color w:val="FFFFFF" w:themeColor="background1"/>
                                  </w:rPr>
                                </w:pPr>
                                <w:r w:rsidRPr="001052D4">
                                  <w:rPr>
                                    <w:rFonts w:ascii="Segoe UI Light" w:eastAsiaTheme="minorEastAsia" w:hAnsi="Segoe UI Light" w:cs="Segoe UI Light" w:hint="eastAsia"/>
                                    <w:b/>
                                    <w:color w:val="FFFFFF" w:themeColor="background1"/>
                                  </w:rPr>
                                  <w:t>Address</w:t>
                                </w:r>
                              </w:p>
                            </w:tc>
                            <w:tc>
                              <w:tcPr>
                                <w:tcW w:w="3162" w:type="dxa"/>
                              </w:tcPr>
                              <w:p w:rsidR="00A2351B" w:rsidRDefault="00A2351B" w:rsidP="001052D4">
                                <w:pPr>
                                  <w:rPr>
                                    <w:rFonts w:ascii="Segoe UI Light" w:eastAsiaTheme="minorEastAsia" w:hAnsi="Segoe UI Light" w:cs="Segoe UI Light"/>
                                    <w:color w:val="FFFFFF" w:themeColor="background1"/>
                                  </w:rPr>
                                </w:pPr>
                                <w:r w:rsidRPr="00536300">
                                  <w:rPr>
                                    <w:rFonts w:ascii="Segoe UI Light" w:eastAsiaTheme="minorEastAsia" w:hAnsi="Segoe UI Light" w:cs="Segoe UI Light"/>
                                    <w:color w:val="FFFFFF" w:themeColor="background1"/>
                                  </w:rPr>
                                  <w:t>130 Madras St</w:t>
                                </w:r>
                              </w:p>
                              <w:p w:rsidR="00A2351B" w:rsidRDefault="00A2351B" w:rsidP="001052D4">
                                <w:pPr>
                                  <w:rPr>
                                    <w:rFonts w:ascii="Segoe UI Light" w:eastAsiaTheme="minorEastAsia" w:hAnsi="Segoe UI Light" w:cs="Segoe UI Light"/>
                                    <w:color w:val="FFFFFF" w:themeColor="background1"/>
                                  </w:rPr>
                                </w:pPr>
                                <w:r w:rsidRPr="00536300">
                                  <w:rPr>
                                    <w:rFonts w:ascii="Segoe UI Light" w:eastAsiaTheme="minorEastAsia" w:hAnsi="Segoe UI Light" w:cs="Segoe UI Light"/>
                                    <w:color w:val="FFFFFF" w:themeColor="background1"/>
                                  </w:rPr>
                                  <w:t>Christchurch Central</w:t>
                                </w:r>
                              </w:p>
                              <w:p w:rsidR="00A2351B" w:rsidRDefault="00A2351B" w:rsidP="001052D4">
                                <w:pPr>
                                  <w:rPr>
                                    <w:rFonts w:ascii="Segoe UI Light" w:eastAsiaTheme="minorEastAsia" w:hAnsi="Segoe UI Light" w:cs="Segoe UI Light"/>
                                    <w:color w:val="FFFFFF" w:themeColor="background1"/>
                                  </w:rPr>
                                </w:pPr>
                                <w:r w:rsidRPr="00536300">
                                  <w:rPr>
                                    <w:rFonts w:ascii="Segoe UI Light" w:eastAsiaTheme="minorEastAsia" w:hAnsi="Segoe UI Light" w:cs="Segoe UI Light"/>
                                    <w:color w:val="FFFFFF" w:themeColor="background1"/>
                                  </w:rPr>
                                  <w:t>Christchurch</w:t>
                                </w:r>
                              </w:p>
                            </w:tc>
                          </w:tr>
                          <w:tr w:rsidR="00A2351B" w:rsidTr="001052D4">
                            <w:tc>
                              <w:tcPr>
                                <w:tcW w:w="1091" w:type="dxa"/>
                              </w:tcPr>
                              <w:p w:rsidR="00A2351B" w:rsidRPr="001052D4" w:rsidRDefault="00A2351B" w:rsidP="00045BA7">
                                <w:pPr>
                                  <w:rPr>
                                    <w:rFonts w:ascii="Segoe UI Light" w:eastAsiaTheme="minorEastAsia" w:hAnsi="Segoe UI Light" w:cs="Segoe UI Light"/>
                                    <w:b/>
                                    <w:color w:val="FFFFFF" w:themeColor="background1"/>
                                  </w:rPr>
                                </w:pPr>
                                <w:r w:rsidRPr="001052D4">
                                  <w:rPr>
                                    <w:rFonts w:ascii="Segoe UI Light" w:eastAsiaTheme="minorEastAsia" w:hAnsi="Segoe UI Light" w:cs="Segoe UI Light" w:hint="eastAsia"/>
                                    <w:b/>
                                    <w:color w:val="FFFFFF" w:themeColor="background1"/>
                                  </w:rPr>
                                  <w:t>Email</w:t>
                                </w:r>
                              </w:p>
                            </w:tc>
                            <w:tc>
                              <w:tcPr>
                                <w:tcW w:w="3162" w:type="dxa"/>
                              </w:tcPr>
                              <w:p w:rsidR="00A2351B" w:rsidRDefault="00A2351B" w:rsidP="00045BA7">
                                <w:pPr>
                                  <w:rPr>
                                    <w:rFonts w:ascii="Segoe UI Light" w:eastAsiaTheme="minorEastAsia" w:hAnsi="Segoe UI Light" w:cs="Segoe UI Light"/>
                                    <w:color w:val="FFFFFF" w:themeColor="background1"/>
                                  </w:rPr>
                                </w:pPr>
                                <w:r>
                                  <w:rPr>
                                    <w:rFonts w:ascii="Segoe UI Light" w:eastAsiaTheme="minorEastAsia" w:hAnsi="Segoe UI Light" w:cs="Segoe UI Light" w:hint="eastAsia"/>
                                    <w:color w:val="FFFFFF" w:themeColor="background1"/>
                                  </w:rPr>
                                  <w:t>miles@jivin-jazz.co.nz</w:t>
                                </w:r>
                              </w:p>
                            </w:tc>
                          </w:tr>
                          <w:tr w:rsidR="00A2351B" w:rsidTr="001052D4">
                            <w:tc>
                              <w:tcPr>
                                <w:tcW w:w="1091" w:type="dxa"/>
                              </w:tcPr>
                              <w:p w:rsidR="00A2351B" w:rsidRPr="001052D4" w:rsidRDefault="00A2351B" w:rsidP="00045BA7">
                                <w:pPr>
                                  <w:rPr>
                                    <w:rFonts w:ascii="Segoe UI Light" w:eastAsiaTheme="minorEastAsia" w:hAnsi="Segoe UI Light" w:cs="Segoe UI Light"/>
                                    <w:b/>
                                    <w:color w:val="FFFFFF" w:themeColor="background1"/>
                                  </w:rPr>
                                </w:pPr>
                                <w:r w:rsidRPr="001052D4">
                                  <w:rPr>
                                    <w:rFonts w:ascii="Segoe UI Light" w:eastAsiaTheme="minorEastAsia" w:hAnsi="Segoe UI Light" w:cs="Segoe UI Light" w:hint="eastAsia"/>
                                    <w:b/>
                                    <w:color w:val="FFFFFF" w:themeColor="background1"/>
                                  </w:rPr>
                                  <w:t>Phone</w:t>
                                </w:r>
                              </w:p>
                            </w:tc>
                            <w:tc>
                              <w:tcPr>
                                <w:tcW w:w="3162" w:type="dxa"/>
                              </w:tcPr>
                              <w:p w:rsidR="00A2351B" w:rsidRDefault="00A2351B" w:rsidP="00045BA7">
                                <w:pPr>
                                  <w:rPr>
                                    <w:rFonts w:ascii="Segoe UI Light" w:eastAsiaTheme="minorEastAsia" w:hAnsi="Segoe UI Light" w:cs="Segoe UI Light"/>
                                    <w:color w:val="FFFFFF" w:themeColor="background1"/>
                                  </w:rPr>
                                </w:pPr>
                                <w:r w:rsidRPr="00536300">
                                  <w:rPr>
                                    <w:rFonts w:ascii="Segoe UI Light" w:eastAsiaTheme="minorEastAsia" w:hAnsi="Segoe UI Light" w:cs="Segoe UI Light"/>
                                    <w:color w:val="FFFFFF" w:themeColor="background1"/>
                                  </w:rPr>
                                  <w:t>03 940 8000</w:t>
                                </w:r>
                              </w:p>
                            </w:tc>
                          </w:tr>
                        </w:tbl>
                        <w:p w:rsidR="00A2351B" w:rsidRPr="00536300" w:rsidRDefault="00A2351B" w:rsidP="00045BA7">
                          <w:pPr>
                            <w:rPr>
                              <w:rFonts w:ascii="Segoe UI Light" w:eastAsiaTheme="minorEastAsia" w:hAnsi="Segoe UI Light" w:cs="Segoe UI Light"/>
                              <w:color w:val="FFFFFF" w:themeColor="background1"/>
                            </w:rPr>
                          </w:pPr>
                        </w:p>
                      </w:txbxContent>
                    </v:textbox>
                    <w10:wrap anchorx="margin"/>
                  </v:shape>
                </w:pict>
              </mc:Fallback>
            </mc:AlternateContent>
          </w:r>
          <w:r>
            <w:rPr>
              <w:rFonts w:ascii="Segoe UI Light" w:eastAsia="Segoe UI Light" w:hAnsi="Segoe UI Light" w:cs="Segoe UI Light"/>
              <w:noProof/>
              <w:color w:val="5B9BD5" w:themeColor="accent1"/>
              <w:sz w:val="28"/>
              <w:lang w:val="en-NZ"/>
            </w:rPr>
            <mc:AlternateContent>
              <mc:Choice Requires="wps">
                <w:drawing>
                  <wp:anchor distT="0" distB="0" distL="114300" distR="114300" simplePos="0" relativeHeight="251664384" behindDoc="0" locked="0" layoutInCell="1" allowOverlap="1" wp14:anchorId="57EC4114" wp14:editId="1D89943A">
                    <wp:simplePos x="0" y="0"/>
                    <wp:positionH relativeFrom="margin">
                      <wp:posOffset>3169285</wp:posOffset>
                    </wp:positionH>
                    <wp:positionV relativeFrom="paragraph">
                      <wp:posOffset>6889750</wp:posOffset>
                    </wp:positionV>
                    <wp:extent cx="3038475" cy="2171700"/>
                    <wp:effectExtent l="0" t="0" r="0" b="0"/>
                    <wp:wrapNone/>
                    <wp:docPr id="197" name="テキスト ボックス 197"/>
                    <wp:cNvGraphicFramePr/>
                    <a:graphic xmlns:a="http://schemas.openxmlformats.org/drawingml/2006/main">
                      <a:graphicData uri="http://schemas.microsoft.com/office/word/2010/wordprocessingShape">
                        <wps:wsp>
                          <wps:cNvSpPr txBox="1"/>
                          <wps:spPr>
                            <a:xfrm>
                              <a:off x="0" y="0"/>
                              <a:ext cx="3038475" cy="2171700"/>
                            </a:xfrm>
                            <a:prstGeom prst="rect">
                              <a:avLst/>
                            </a:prstGeom>
                            <a:noFill/>
                            <a:ln w="6350">
                              <a:noFill/>
                            </a:ln>
                          </wps:spPr>
                          <wps:txbx>
                            <w:txbxContent>
                              <w:p w:rsidR="00A2351B" w:rsidRPr="001052D4" w:rsidRDefault="00A2351B" w:rsidP="00045BA7">
                                <w:pPr>
                                  <w:rPr>
                                    <w:rFonts w:ascii="Segoe UI Light" w:eastAsiaTheme="minorEastAsia" w:hAnsi="Segoe UI Light" w:cs="Segoe UI Light"/>
                                    <w:b/>
                                    <w:color w:val="FFFFFF" w:themeColor="background1"/>
                                    <w:sz w:val="24"/>
                                    <w:szCs w:val="24"/>
                                  </w:rPr>
                                </w:pPr>
                                <w:r w:rsidRPr="001052D4">
                                  <w:rPr>
                                    <w:rFonts w:ascii="Segoe UI Light" w:eastAsiaTheme="minorEastAsia" w:hAnsi="Segoe UI Light" w:cs="Segoe UI Light" w:hint="eastAsia"/>
                                    <w:b/>
                                    <w:color w:val="FFFFFF" w:themeColor="background1"/>
                                    <w:sz w:val="24"/>
                                    <w:szCs w:val="24"/>
                                  </w:rPr>
                                  <w:t>[</w:t>
                                </w:r>
                                <w:r w:rsidRPr="001052D4">
                                  <w:rPr>
                                    <w:rFonts w:ascii="Segoe UI Light" w:eastAsiaTheme="minorEastAsia" w:hAnsi="Segoe UI Light" w:cs="Segoe UI Light"/>
                                    <w:b/>
                                    <w:color w:val="FFFFFF" w:themeColor="background1"/>
                                    <w:sz w:val="24"/>
                                    <w:szCs w:val="24"/>
                                  </w:rPr>
                                  <w:t>Developer</w:t>
                                </w:r>
                                <w:r w:rsidRPr="001052D4">
                                  <w:rPr>
                                    <w:rFonts w:ascii="Segoe UI Light" w:eastAsiaTheme="minorEastAsia" w:hAnsi="Segoe UI Light" w:cs="Segoe UI Light" w:hint="eastAsia"/>
                                    <w:b/>
                                    <w:color w:val="FFFFFF" w:themeColor="background1"/>
                                    <w:sz w:val="24"/>
                                    <w:szCs w:val="24"/>
                                  </w:rPr>
                                  <w:t>]</w:t>
                                </w:r>
                              </w:p>
                              <w:tbl>
                                <w:tblPr>
                                  <w:tblW w:w="0" w:type="auto"/>
                                  <w:tblLook w:val="04A0" w:firstRow="1" w:lastRow="0" w:firstColumn="1" w:lastColumn="0" w:noHBand="0" w:noVBand="1"/>
                                </w:tblPr>
                                <w:tblGrid>
                                  <w:gridCol w:w="1091"/>
                                  <w:gridCol w:w="3162"/>
                                </w:tblGrid>
                                <w:tr w:rsidR="00A2351B" w:rsidTr="00046CA4">
                                  <w:tc>
                                    <w:tcPr>
                                      <w:tcW w:w="1091" w:type="dxa"/>
                                    </w:tcPr>
                                    <w:p w:rsidR="00A2351B" w:rsidRPr="001052D4" w:rsidRDefault="00A2351B" w:rsidP="001052D4">
                                      <w:pPr>
                                        <w:rPr>
                                          <w:rFonts w:ascii="Segoe UI Light" w:eastAsiaTheme="minorEastAsia" w:hAnsi="Segoe UI Light" w:cs="Segoe UI Light"/>
                                          <w:b/>
                                          <w:color w:val="FFFFFF" w:themeColor="background1"/>
                                        </w:rPr>
                                      </w:pPr>
                                      <w:r w:rsidRPr="001052D4">
                                        <w:rPr>
                                          <w:rFonts w:ascii="Segoe UI Light" w:eastAsiaTheme="minorEastAsia" w:hAnsi="Segoe UI Light" w:cs="Segoe UI Light" w:hint="eastAsia"/>
                                          <w:b/>
                                          <w:color w:val="FFFFFF" w:themeColor="background1"/>
                                        </w:rPr>
                                        <w:t>Name</w:t>
                                      </w:r>
                                    </w:p>
                                  </w:tc>
                                  <w:tc>
                                    <w:tcPr>
                                      <w:tcW w:w="3162" w:type="dxa"/>
                                    </w:tcPr>
                                    <w:p w:rsidR="00A2351B" w:rsidRDefault="00A2351B" w:rsidP="001052D4">
                                      <w:pPr>
                                        <w:rPr>
                                          <w:rFonts w:ascii="Segoe UI Light" w:eastAsiaTheme="minorEastAsia" w:hAnsi="Segoe UI Light" w:cs="Segoe UI Light"/>
                                          <w:color w:val="FFFFFF" w:themeColor="background1"/>
                                        </w:rPr>
                                      </w:pPr>
                                      <w:r>
                                        <w:rPr>
                                          <w:rFonts w:ascii="Segoe UI Light" w:eastAsiaTheme="minorEastAsia" w:hAnsi="Segoe UI Light" w:cs="Segoe UI Light"/>
                                          <w:color w:val="FFFFFF" w:themeColor="background1"/>
                                        </w:rPr>
                                        <w:t>Satoshi Sugimura</w:t>
                                      </w:r>
                                    </w:p>
                                  </w:tc>
                                </w:tr>
                                <w:tr w:rsidR="00A2351B" w:rsidTr="00046CA4">
                                  <w:tc>
                                    <w:tcPr>
                                      <w:tcW w:w="1091" w:type="dxa"/>
                                    </w:tcPr>
                                    <w:p w:rsidR="00A2351B" w:rsidRPr="001052D4" w:rsidRDefault="00A2351B" w:rsidP="001052D4">
                                      <w:pPr>
                                        <w:rPr>
                                          <w:rFonts w:ascii="Segoe UI Light" w:eastAsiaTheme="minorEastAsia" w:hAnsi="Segoe UI Light" w:cs="Segoe UI Light"/>
                                          <w:b/>
                                          <w:color w:val="FFFFFF" w:themeColor="background1"/>
                                        </w:rPr>
                                      </w:pPr>
                                      <w:r w:rsidRPr="001052D4">
                                        <w:rPr>
                                          <w:rFonts w:ascii="Segoe UI Light" w:eastAsiaTheme="minorEastAsia" w:hAnsi="Segoe UI Light" w:cs="Segoe UI Light" w:hint="eastAsia"/>
                                          <w:b/>
                                          <w:color w:val="FFFFFF" w:themeColor="background1"/>
                                        </w:rPr>
                                        <w:t>Company</w:t>
                                      </w:r>
                                    </w:p>
                                  </w:tc>
                                  <w:tc>
                                    <w:tcPr>
                                      <w:tcW w:w="3162" w:type="dxa"/>
                                    </w:tcPr>
                                    <w:p w:rsidR="00A2351B" w:rsidRDefault="00A2351B" w:rsidP="001052D4">
                                      <w:pPr>
                                        <w:rPr>
                                          <w:rFonts w:ascii="Segoe UI Light" w:eastAsiaTheme="minorEastAsia" w:hAnsi="Segoe UI Light" w:cs="Segoe UI Light"/>
                                          <w:color w:val="FFFFFF" w:themeColor="background1"/>
                                        </w:rPr>
                                      </w:pPr>
                                      <w:proofErr w:type="spellStart"/>
                                      <w:r>
                                        <w:rPr>
                                          <w:rFonts w:ascii="Segoe UI Light" w:eastAsiaTheme="minorEastAsia" w:hAnsi="Segoe UI Light" w:cs="Segoe UI Light"/>
                                          <w:color w:val="FFFFFF" w:themeColor="background1"/>
                                        </w:rPr>
                                        <w:t>SatoSystem</w:t>
                                      </w:r>
                                      <w:proofErr w:type="spellEnd"/>
                                    </w:p>
                                  </w:tc>
                                </w:tr>
                                <w:tr w:rsidR="00A2351B" w:rsidTr="00046CA4">
                                  <w:tc>
                                    <w:tcPr>
                                      <w:tcW w:w="1091" w:type="dxa"/>
                                    </w:tcPr>
                                    <w:p w:rsidR="00A2351B" w:rsidRPr="001052D4" w:rsidRDefault="00A2351B" w:rsidP="001052D4">
                                      <w:pPr>
                                        <w:rPr>
                                          <w:rFonts w:ascii="Segoe UI Light" w:eastAsiaTheme="minorEastAsia" w:hAnsi="Segoe UI Light" w:cs="Segoe UI Light"/>
                                          <w:b/>
                                          <w:color w:val="FFFFFF" w:themeColor="background1"/>
                                        </w:rPr>
                                      </w:pPr>
                                      <w:r w:rsidRPr="001052D4">
                                        <w:rPr>
                                          <w:rFonts w:ascii="Segoe UI Light" w:eastAsiaTheme="minorEastAsia" w:hAnsi="Segoe UI Light" w:cs="Segoe UI Light" w:hint="eastAsia"/>
                                          <w:b/>
                                          <w:color w:val="FFFFFF" w:themeColor="background1"/>
                                        </w:rPr>
                                        <w:t>Address</w:t>
                                      </w:r>
                                    </w:p>
                                  </w:tc>
                                  <w:tc>
                                    <w:tcPr>
                                      <w:tcW w:w="3162" w:type="dxa"/>
                                    </w:tcPr>
                                    <w:p w:rsidR="00A2351B" w:rsidRDefault="00A2351B" w:rsidP="001052D4">
                                      <w:pPr>
                                        <w:rPr>
                                          <w:rFonts w:ascii="Segoe UI Light" w:eastAsiaTheme="minorEastAsia" w:hAnsi="Segoe UI Light" w:cs="Segoe UI Light"/>
                                          <w:color w:val="FFFFFF" w:themeColor="background1"/>
                                        </w:rPr>
                                      </w:pPr>
                                      <w:r>
                                        <w:rPr>
                                          <w:rFonts w:ascii="Segoe UI Light" w:eastAsiaTheme="minorEastAsia" w:hAnsi="Segoe UI Light" w:cs="Segoe UI Light"/>
                                          <w:color w:val="FFFFFF" w:themeColor="background1"/>
                                        </w:rPr>
                                        <w:t xml:space="preserve">278 </w:t>
                                      </w:r>
                                      <w:proofErr w:type="spellStart"/>
                                      <w:r>
                                        <w:rPr>
                                          <w:rFonts w:ascii="Segoe UI Light" w:eastAsiaTheme="minorEastAsia" w:hAnsi="Segoe UI Light" w:cs="Segoe UI Light"/>
                                          <w:color w:val="FFFFFF" w:themeColor="background1"/>
                                        </w:rPr>
                                        <w:t>Tuam</w:t>
                                      </w:r>
                                      <w:proofErr w:type="spellEnd"/>
                                      <w:r>
                                        <w:rPr>
                                          <w:rFonts w:ascii="Segoe UI Light" w:eastAsiaTheme="minorEastAsia" w:hAnsi="Segoe UI Light" w:cs="Segoe UI Light"/>
                                          <w:color w:val="FFFFFF" w:themeColor="background1"/>
                                        </w:rPr>
                                        <w:t xml:space="preserve"> St</w:t>
                                      </w:r>
                                    </w:p>
                                    <w:p w:rsidR="00A2351B" w:rsidRDefault="00A2351B" w:rsidP="001052D4">
                                      <w:pPr>
                                        <w:rPr>
                                          <w:rFonts w:ascii="Segoe UI Light" w:eastAsiaTheme="minorEastAsia" w:hAnsi="Segoe UI Light" w:cs="Segoe UI Light"/>
                                          <w:color w:val="FFFFFF" w:themeColor="background1"/>
                                        </w:rPr>
                                      </w:pPr>
                                      <w:r w:rsidRPr="00536300">
                                        <w:rPr>
                                          <w:rFonts w:ascii="Segoe UI Light" w:eastAsiaTheme="minorEastAsia" w:hAnsi="Segoe UI Light" w:cs="Segoe UI Light"/>
                                          <w:color w:val="FFFFFF" w:themeColor="background1"/>
                                        </w:rPr>
                                        <w:t>Christchurch Central</w:t>
                                      </w:r>
                                    </w:p>
                                    <w:p w:rsidR="00A2351B" w:rsidRDefault="00A2351B" w:rsidP="001052D4">
                                      <w:pPr>
                                        <w:rPr>
                                          <w:rFonts w:ascii="Segoe UI Light" w:eastAsiaTheme="minorEastAsia" w:hAnsi="Segoe UI Light" w:cs="Segoe UI Light"/>
                                          <w:color w:val="FFFFFF" w:themeColor="background1"/>
                                        </w:rPr>
                                      </w:pPr>
                                      <w:r w:rsidRPr="00536300">
                                        <w:rPr>
                                          <w:rFonts w:ascii="Segoe UI Light" w:eastAsiaTheme="minorEastAsia" w:hAnsi="Segoe UI Light" w:cs="Segoe UI Light"/>
                                          <w:color w:val="FFFFFF" w:themeColor="background1"/>
                                        </w:rPr>
                                        <w:t>Christchurch</w:t>
                                      </w:r>
                                    </w:p>
                                  </w:tc>
                                </w:tr>
                                <w:tr w:rsidR="00A2351B" w:rsidTr="00046CA4">
                                  <w:tc>
                                    <w:tcPr>
                                      <w:tcW w:w="1091" w:type="dxa"/>
                                    </w:tcPr>
                                    <w:p w:rsidR="00A2351B" w:rsidRPr="001052D4" w:rsidRDefault="00A2351B" w:rsidP="001052D4">
                                      <w:pPr>
                                        <w:rPr>
                                          <w:rFonts w:ascii="Segoe UI Light" w:eastAsiaTheme="minorEastAsia" w:hAnsi="Segoe UI Light" w:cs="Segoe UI Light"/>
                                          <w:b/>
                                          <w:color w:val="FFFFFF" w:themeColor="background1"/>
                                        </w:rPr>
                                      </w:pPr>
                                      <w:r w:rsidRPr="001052D4">
                                        <w:rPr>
                                          <w:rFonts w:ascii="Segoe UI Light" w:eastAsiaTheme="minorEastAsia" w:hAnsi="Segoe UI Light" w:cs="Segoe UI Light" w:hint="eastAsia"/>
                                          <w:b/>
                                          <w:color w:val="FFFFFF" w:themeColor="background1"/>
                                        </w:rPr>
                                        <w:t>Email</w:t>
                                      </w:r>
                                    </w:p>
                                  </w:tc>
                                  <w:tc>
                                    <w:tcPr>
                                      <w:tcW w:w="3162" w:type="dxa"/>
                                    </w:tcPr>
                                    <w:p w:rsidR="00A2351B" w:rsidRDefault="00A2351B" w:rsidP="001052D4">
                                      <w:pPr>
                                        <w:rPr>
                                          <w:rFonts w:ascii="Segoe UI Light" w:eastAsiaTheme="minorEastAsia" w:hAnsi="Segoe UI Light" w:cs="Segoe UI Light"/>
                                          <w:color w:val="FFFFFF" w:themeColor="background1"/>
                                        </w:rPr>
                                      </w:pPr>
                                      <w:r>
                                        <w:rPr>
                                          <w:rFonts w:ascii="Segoe UI Light" w:eastAsiaTheme="minorEastAsia" w:hAnsi="Segoe UI Light" w:cs="Segoe UI Light"/>
                                          <w:color w:val="FFFFFF" w:themeColor="background1"/>
                                        </w:rPr>
                                        <w:t>satoshi</w:t>
                                      </w:r>
                                      <w:r>
                                        <w:rPr>
                                          <w:rFonts w:ascii="Segoe UI Light" w:eastAsiaTheme="minorEastAsia" w:hAnsi="Segoe UI Light" w:cs="Segoe UI Light" w:hint="eastAsia"/>
                                          <w:color w:val="FFFFFF" w:themeColor="background1"/>
                                        </w:rPr>
                                        <w:t>@</w:t>
                                      </w:r>
                                      <w:r>
                                        <w:rPr>
                                          <w:rFonts w:ascii="Segoe UI Light" w:eastAsiaTheme="minorEastAsia" w:hAnsi="Segoe UI Light" w:cs="Segoe UI Light"/>
                                          <w:color w:val="FFFFFF" w:themeColor="background1"/>
                                        </w:rPr>
                                        <w:t>satosystem</w:t>
                                      </w:r>
                                      <w:r>
                                        <w:rPr>
                                          <w:rFonts w:ascii="Segoe UI Light" w:eastAsiaTheme="minorEastAsia" w:hAnsi="Segoe UI Light" w:cs="Segoe UI Light" w:hint="eastAsia"/>
                                          <w:color w:val="FFFFFF" w:themeColor="background1"/>
                                        </w:rPr>
                                        <w:t>.co.nz</w:t>
                                      </w:r>
                                    </w:p>
                                  </w:tc>
                                </w:tr>
                                <w:tr w:rsidR="00A2351B" w:rsidTr="00046CA4">
                                  <w:tc>
                                    <w:tcPr>
                                      <w:tcW w:w="1091" w:type="dxa"/>
                                    </w:tcPr>
                                    <w:p w:rsidR="00A2351B" w:rsidRPr="001052D4" w:rsidRDefault="00A2351B" w:rsidP="001052D4">
                                      <w:pPr>
                                        <w:rPr>
                                          <w:rFonts w:ascii="Segoe UI Light" w:eastAsiaTheme="minorEastAsia" w:hAnsi="Segoe UI Light" w:cs="Segoe UI Light"/>
                                          <w:b/>
                                          <w:color w:val="FFFFFF" w:themeColor="background1"/>
                                        </w:rPr>
                                      </w:pPr>
                                      <w:r w:rsidRPr="001052D4">
                                        <w:rPr>
                                          <w:rFonts w:ascii="Segoe UI Light" w:eastAsiaTheme="minorEastAsia" w:hAnsi="Segoe UI Light" w:cs="Segoe UI Light" w:hint="eastAsia"/>
                                          <w:b/>
                                          <w:color w:val="FFFFFF" w:themeColor="background1"/>
                                        </w:rPr>
                                        <w:t>Phone</w:t>
                                      </w:r>
                                    </w:p>
                                  </w:tc>
                                  <w:tc>
                                    <w:tcPr>
                                      <w:tcW w:w="3162" w:type="dxa"/>
                                    </w:tcPr>
                                    <w:p w:rsidR="00A2351B" w:rsidRDefault="00A2351B" w:rsidP="001052D4">
                                      <w:pPr>
                                        <w:rPr>
                                          <w:rFonts w:ascii="Segoe UI Light" w:eastAsiaTheme="minorEastAsia" w:hAnsi="Segoe UI Light" w:cs="Segoe UI Light"/>
                                          <w:color w:val="FFFFFF" w:themeColor="background1"/>
                                        </w:rPr>
                                      </w:pPr>
                                      <w:r>
                                        <w:rPr>
                                          <w:rFonts w:ascii="Segoe UI Light" w:eastAsiaTheme="minorEastAsia" w:hAnsi="Segoe UI Light" w:cs="Segoe UI Light"/>
                                          <w:color w:val="FFFFFF" w:themeColor="background1"/>
                                        </w:rPr>
                                        <w:t>022-390-7200</w:t>
                                      </w:r>
                                    </w:p>
                                  </w:tc>
                                </w:tr>
                              </w:tbl>
                              <w:p w:rsidR="00A2351B" w:rsidRPr="00536300" w:rsidRDefault="00A2351B" w:rsidP="00045BA7">
                                <w:pPr>
                                  <w:rPr>
                                    <w:rFonts w:ascii="Segoe UI Light" w:eastAsiaTheme="minorEastAsia" w:hAnsi="Segoe UI Light" w:cs="Segoe UI Light"/>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C4114" id="テキスト ボックス 197" o:spid="_x0000_s1033" type="#_x0000_t202" style="position:absolute;margin-left:249.55pt;margin-top:542.5pt;width:239.25pt;height:171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" filled="f" stroked="f" strokeweight=".5pt">
                    <v:textbox>
                      <w:txbxContent>
                        <w:p w:rsidR="00A2351B" w:rsidRPr="001052D4" w:rsidRDefault="00A2351B" w:rsidP="00045BA7">
                          <w:pPr>
                            <w:rPr>
                              <w:rFonts w:ascii="Segoe UI Light" w:eastAsiaTheme="minorEastAsia" w:hAnsi="Segoe UI Light" w:cs="Segoe UI Light"/>
                              <w:b/>
                              <w:color w:val="FFFFFF" w:themeColor="background1"/>
                              <w:sz w:val="24"/>
                              <w:szCs w:val="24"/>
                            </w:rPr>
                          </w:pPr>
                          <w:r w:rsidRPr="001052D4">
                            <w:rPr>
                              <w:rFonts w:ascii="Segoe UI Light" w:eastAsiaTheme="minorEastAsia" w:hAnsi="Segoe UI Light" w:cs="Segoe UI Light" w:hint="eastAsia"/>
                              <w:b/>
                              <w:color w:val="FFFFFF" w:themeColor="background1"/>
                              <w:sz w:val="24"/>
                              <w:szCs w:val="24"/>
                            </w:rPr>
                            <w:t>[</w:t>
                          </w:r>
                          <w:r w:rsidRPr="001052D4">
                            <w:rPr>
                              <w:rFonts w:ascii="Segoe UI Light" w:eastAsiaTheme="minorEastAsia" w:hAnsi="Segoe UI Light" w:cs="Segoe UI Light"/>
                              <w:b/>
                              <w:color w:val="FFFFFF" w:themeColor="background1"/>
                              <w:sz w:val="24"/>
                              <w:szCs w:val="24"/>
                            </w:rPr>
                            <w:t>Developer</w:t>
                          </w:r>
                          <w:r w:rsidRPr="001052D4">
                            <w:rPr>
                              <w:rFonts w:ascii="Segoe UI Light" w:eastAsiaTheme="minorEastAsia" w:hAnsi="Segoe UI Light" w:cs="Segoe UI Light" w:hint="eastAsia"/>
                              <w:b/>
                              <w:color w:val="FFFFFF" w:themeColor="background1"/>
                              <w:sz w:val="24"/>
                              <w:szCs w:val="24"/>
                            </w:rPr>
                            <w:t>]</w:t>
                          </w:r>
                        </w:p>
                        <w:tbl>
                          <w:tblPr>
                            <w:tblW w:w="0" w:type="auto"/>
                            <w:tblLook w:val="04A0" w:firstRow="1" w:lastRow="0" w:firstColumn="1" w:lastColumn="0" w:noHBand="0" w:noVBand="1"/>
                          </w:tblPr>
                          <w:tblGrid>
                            <w:gridCol w:w="1091"/>
                            <w:gridCol w:w="3162"/>
                          </w:tblGrid>
                          <w:tr w:rsidR="00A2351B" w:rsidTr="00046CA4">
                            <w:tc>
                              <w:tcPr>
                                <w:tcW w:w="1091" w:type="dxa"/>
                              </w:tcPr>
                              <w:p w:rsidR="00A2351B" w:rsidRPr="001052D4" w:rsidRDefault="00A2351B" w:rsidP="001052D4">
                                <w:pPr>
                                  <w:rPr>
                                    <w:rFonts w:ascii="Segoe UI Light" w:eastAsiaTheme="minorEastAsia" w:hAnsi="Segoe UI Light" w:cs="Segoe UI Light"/>
                                    <w:b/>
                                    <w:color w:val="FFFFFF" w:themeColor="background1"/>
                                  </w:rPr>
                                </w:pPr>
                                <w:r w:rsidRPr="001052D4">
                                  <w:rPr>
                                    <w:rFonts w:ascii="Segoe UI Light" w:eastAsiaTheme="minorEastAsia" w:hAnsi="Segoe UI Light" w:cs="Segoe UI Light" w:hint="eastAsia"/>
                                    <w:b/>
                                    <w:color w:val="FFFFFF" w:themeColor="background1"/>
                                  </w:rPr>
                                  <w:t>Name</w:t>
                                </w:r>
                              </w:p>
                            </w:tc>
                            <w:tc>
                              <w:tcPr>
                                <w:tcW w:w="3162" w:type="dxa"/>
                              </w:tcPr>
                              <w:p w:rsidR="00A2351B" w:rsidRDefault="00A2351B" w:rsidP="001052D4">
                                <w:pPr>
                                  <w:rPr>
                                    <w:rFonts w:ascii="Segoe UI Light" w:eastAsiaTheme="minorEastAsia" w:hAnsi="Segoe UI Light" w:cs="Segoe UI Light"/>
                                    <w:color w:val="FFFFFF" w:themeColor="background1"/>
                                  </w:rPr>
                                </w:pPr>
                                <w:r>
                                  <w:rPr>
                                    <w:rFonts w:ascii="Segoe UI Light" w:eastAsiaTheme="minorEastAsia" w:hAnsi="Segoe UI Light" w:cs="Segoe UI Light"/>
                                    <w:color w:val="FFFFFF" w:themeColor="background1"/>
                                  </w:rPr>
                                  <w:t>Satoshi Sugimura</w:t>
                                </w:r>
                              </w:p>
                            </w:tc>
                          </w:tr>
                          <w:tr w:rsidR="00A2351B" w:rsidTr="00046CA4">
                            <w:tc>
                              <w:tcPr>
                                <w:tcW w:w="1091" w:type="dxa"/>
                              </w:tcPr>
                              <w:p w:rsidR="00A2351B" w:rsidRPr="001052D4" w:rsidRDefault="00A2351B" w:rsidP="001052D4">
                                <w:pPr>
                                  <w:rPr>
                                    <w:rFonts w:ascii="Segoe UI Light" w:eastAsiaTheme="minorEastAsia" w:hAnsi="Segoe UI Light" w:cs="Segoe UI Light"/>
                                    <w:b/>
                                    <w:color w:val="FFFFFF" w:themeColor="background1"/>
                                  </w:rPr>
                                </w:pPr>
                                <w:r w:rsidRPr="001052D4">
                                  <w:rPr>
                                    <w:rFonts w:ascii="Segoe UI Light" w:eastAsiaTheme="minorEastAsia" w:hAnsi="Segoe UI Light" w:cs="Segoe UI Light" w:hint="eastAsia"/>
                                    <w:b/>
                                    <w:color w:val="FFFFFF" w:themeColor="background1"/>
                                  </w:rPr>
                                  <w:t>Company</w:t>
                                </w:r>
                              </w:p>
                            </w:tc>
                            <w:tc>
                              <w:tcPr>
                                <w:tcW w:w="3162" w:type="dxa"/>
                              </w:tcPr>
                              <w:p w:rsidR="00A2351B" w:rsidRDefault="00A2351B" w:rsidP="001052D4">
                                <w:pPr>
                                  <w:rPr>
                                    <w:rFonts w:ascii="Segoe UI Light" w:eastAsiaTheme="minorEastAsia" w:hAnsi="Segoe UI Light" w:cs="Segoe UI Light"/>
                                    <w:color w:val="FFFFFF" w:themeColor="background1"/>
                                  </w:rPr>
                                </w:pPr>
                                <w:proofErr w:type="spellStart"/>
                                <w:r>
                                  <w:rPr>
                                    <w:rFonts w:ascii="Segoe UI Light" w:eastAsiaTheme="minorEastAsia" w:hAnsi="Segoe UI Light" w:cs="Segoe UI Light"/>
                                    <w:color w:val="FFFFFF" w:themeColor="background1"/>
                                  </w:rPr>
                                  <w:t>SatoSystem</w:t>
                                </w:r>
                                <w:proofErr w:type="spellEnd"/>
                              </w:p>
                            </w:tc>
                          </w:tr>
                          <w:tr w:rsidR="00A2351B" w:rsidTr="00046CA4">
                            <w:tc>
                              <w:tcPr>
                                <w:tcW w:w="1091" w:type="dxa"/>
                              </w:tcPr>
                              <w:p w:rsidR="00A2351B" w:rsidRPr="001052D4" w:rsidRDefault="00A2351B" w:rsidP="001052D4">
                                <w:pPr>
                                  <w:rPr>
                                    <w:rFonts w:ascii="Segoe UI Light" w:eastAsiaTheme="minorEastAsia" w:hAnsi="Segoe UI Light" w:cs="Segoe UI Light"/>
                                    <w:b/>
                                    <w:color w:val="FFFFFF" w:themeColor="background1"/>
                                  </w:rPr>
                                </w:pPr>
                                <w:r w:rsidRPr="001052D4">
                                  <w:rPr>
                                    <w:rFonts w:ascii="Segoe UI Light" w:eastAsiaTheme="minorEastAsia" w:hAnsi="Segoe UI Light" w:cs="Segoe UI Light" w:hint="eastAsia"/>
                                    <w:b/>
                                    <w:color w:val="FFFFFF" w:themeColor="background1"/>
                                  </w:rPr>
                                  <w:t>Address</w:t>
                                </w:r>
                              </w:p>
                            </w:tc>
                            <w:tc>
                              <w:tcPr>
                                <w:tcW w:w="3162" w:type="dxa"/>
                              </w:tcPr>
                              <w:p w:rsidR="00A2351B" w:rsidRDefault="00A2351B" w:rsidP="001052D4">
                                <w:pPr>
                                  <w:rPr>
                                    <w:rFonts w:ascii="Segoe UI Light" w:eastAsiaTheme="minorEastAsia" w:hAnsi="Segoe UI Light" w:cs="Segoe UI Light"/>
                                    <w:color w:val="FFFFFF" w:themeColor="background1"/>
                                  </w:rPr>
                                </w:pPr>
                                <w:r>
                                  <w:rPr>
                                    <w:rFonts w:ascii="Segoe UI Light" w:eastAsiaTheme="minorEastAsia" w:hAnsi="Segoe UI Light" w:cs="Segoe UI Light"/>
                                    <w:color w:val="FFFFFF" w:themeColor="background1"/>
                                  </w:rPr>
                                  <w:t xml:space="preserve">278 </w:t>
                                </w:r>
                                <w:proofErr w:type="spellStart"/>
                                <w:r>
                                  <w:rPr>
                                    <w:rFonts w:ascii="Segoe UI Light" w:eastAsiaTheme="minorEastAsia" w:hAnsi="Segoe UI Light" w:cs="Segoe UI Light"/>
                                    <w:color w:val="FFFFFF" w:themeColor="background1"/>
                                  </w:rPr>
                                  <w:t>Tuam</w:t>
                                </w:r>
                                <w:proofErr w:type="spellEnd"/>
                                <w:r>
                                  <w:rPr>
                                    <w:rFonts w:ascii="Segoe UI Light" w:eastAsiaTheme="minorEastAsia" w:hAnsi="Segoe UI Light" w:cs="Segoe UI Light"/>
                                    <w:color w:val="FFFFFF" w:themeColor="background1"/>
                                  </w:rPr>
                                  <w:t xml:space="preserve"> St</w:t>
                                </w:r>
                              </w:p>
                              <w:p w:rsidR="00A2351B" w:rsidRDefault="00A2351B" w:rsidP="001052D4">
                                <w:pPr>
                                  <w:rPr>
                                    <w:rFonts w:ascii="Segoe UI Light" w:eastAsiaTheme="minorEastAsia" w:hAnsi="Segoe UI Light" w:cs="Segoe UI Light"/>
                                    <w:color w:val="FFFFFF" w:themeColor="background1"/>
                                  </w:rPr>
                                </w:pPr>
                                <w:r w:rsidRPr="00536300">
                                  <w:rPr>
                                    <w:rFonts w:ascii="Segoe UI Light" w:eastAsiaTheme="minorEastAsia" w:hAnsi="Segoe UI Light" w:cs="Segoe UI Light"/>
                                    <w:color w:val="FFFFFF" w:themeColor="background1"/>
                                  </w:rPr>
                                  <w:t>Christchurch Central</w:t>
                                </w:r>
                              </w:p>
                              <w:p w:rsidR="00A2351B" w:rsidRDefault="00A2351B" w:rsidP="001052D4">
                                <w:pPr>
                                  <w:rPr>
                                    <w:rFonts w:ascii="Segoe UI Light" w:eastAsiaTheme="minorEastAsia" w:hAnsi="Segoe UI Light" w:cs="Segoe UI Light"/>
                                    <w:color w:val="FFFFFF" w:themeColor="background1"/>
                                  </w:rPr>
                                </w:pPr>
                                <w:r w:rsidRPr="00536300">
                                  <w:rPr>
                                    <w:rFonts w:ascii="Segoe UI Light" w:eastAsiaTheme="minorEastAsia" w:hAnsi="Segoe UI Light" w:cs="Segoe UI Light"/>
                                    <w:color w:val="FFFFFF" w:themeColor="background1"/>
                                  </w:rPr>
                                  <w:t>Christchurch</w:t>
                                </w:r>
                              </w:p>
                            </w:tc>
                          </w:tr>
                          <w:tr w:rsidR="00A2351B" w:rsidTr="00046CA4">
                            <w:tc>
                              <w:tcPr>
                                <w:tcW w:w="1091" w:type="dxa"/>
                              </w:tcPr>
                              <w:p w:rsidR="00A2351B" w:rsidRPr="001052D4" w:rsidRDefault="00A2351B" w:rsidP="001052D4">
                                <w:pPr>
                                  <w:rPr>
                                    <w:rFonts w:ascii="Segoe UI Light" w:eastAsiaTheme="minorEastAsia" w:hAnsi="Segoe UI Light" w:cs="Segoe UI Light"/>
                                    <w:b/>
                                    <w:color w:val="FFFFFF" w:themeColor="background1"/>
                                  </w:rPr>
                                </w:pPr>
                                <w:r w:rsidRPr="001052D4">
                                  <w:rPr>
                                    <w:rFonts w:ascii="Segoe UI Light" w:eastAsiaTheme="minorEastAsia" w:hAnsi="Segoe UI Light" w:cs="Segoe UI Light" w:hint="eastAsia"/>
                                    <w:b/>
                                    <w:color w:val="FFFFFF" w:themeColor="background1"/>
                                  </w:rPr>
                                  <w:t>Email</w:t>
                                </w:r>
                              </w:p>
                            </w:tc>
                            <w:tc>
                              <w:tcPr>
                                <w:tcW w:w="3162" w:type="dxa"/>
                              </w:tcPr>
                              <w:p w:rsidR="00A2351B" w:rsidRDefault="00A2351B" w:rsidP="001052D4">
                                <w:pPr>
                                  <w:rPr>
                                    <w:rFonts w:ascii="Segoe UI Light" w:eastAsiaTheme="minorEastAsia" w:hAnsi="Segoe UI Light" w:cs="Segoe UI Light"/>
                                    <w:color w:val="FFFFFF" w:themeColor="background1"/>
                                  </w:rPr>
                                </w:pPr>
                                <w:r>
                                  <w:rPr>
                                    <w:rFonts w:ascii="Segoe UI Light" w:eastAsiaTheme="minorEastAsia" w:hAnsi="Segoe UI Light" w:cs="Segoe UI Light"/>
                                    <w:color w:val="FFFFFF" w:themeColor="background1"/>
                                  </w:rPr>
                                  <w:t>satoshi</w:t>
                                </w:r>
                                <w:r>
                                  <w:rPr>
                                    <w:rFonts w:ascii="Segoe UI Light" w:eastAsiaTheme="minorEastAsia" w:hAnsi="Segoe UI Light" w:cs="Segoe UI Light" w:hint="eastAsia"/>
                                    <w:color w:val="FFFFFF" w:themeColor="background1"/>
                                  </w:rPr>
                                  <w:t>@</w:t>
                                </w:r>
                                <w:r>
                                  <w:rPr>
                                    <w:rFonts w:ascii="Segoe UI Light" w:eastAsiaTheme="minorEastAsia" w:hAnsi="Segoe UI Light" w:cs="Segoe UI Light"/>
                                    <w:color w:val="FFFFFF" w:themeColor="background1"/>
                                  </w:rPr>
                                  <w:t>satosystem</w:t>
                                </w:r>
                                <w:r>
                                  <w:rPr>
                                    <w:rFonts w:ascii="Segoe UI Light" w:eastAsiaTheme="minorEastAsia" w:hAnsi="Segoe UI Light" w:cs="Segoe UI Light" w:hint="eastAsia"/>
                                    <w:color w:val="FFFFFF" w:themeColor="background1"/>
                                  </w:rPr>
                                  <w:t>.co.nz</w:t>
                                </w:r>
                              </w:p>
                            </w:tc>
                          </w:tr>
                          <w:tr w:rsidR="00A2351B" w:rsidTr="00046CA4">
                            <w:tc>
                              <w:tcPr>
                                <w:tcW w:w="1091" w:type="dxa"/>
                              </w:tcPr>
                              <w:p w:rsidR="00A2351B" w:rsidRPr="001052D4" w:rsidRDefault="00A2351B" w:rsidP="001052D4">
                                <w:pPr>
                                  <w:rPr>
                                    <w:rFonts w:ascii="Segoe UI Light" w:eastAsiaTheme="minorEastAsia" w:hAnsi="Segoe UI Light" w:cs="Segoe UI Light"/>
                                    <w:b/>
                                    <w:color w:val="FFFFFF" w:themeColor="background1"/>
                                  </w:rPr>
                                </w:pPr>
                                <w:r w:rsidRPr="001052D4">
                                  <w:rPr>
                                    <w:rFonts w:ascii="Segoe UI Light" w:eastAsiaTheme="minorEastAsia" w:hAnsi="Segoe UI Light" w:cs="Segoe UI Light" w:hint="eastAsia"/>
                                    <w:b/>
                                    <w:color w:val="FFFFFF" w:themeColor="background1"/>
                                  </w:rPr>
                                  <w:t>Phone</w:t>
                                </w:r>
                              </w:p>
                            </w:tc>
                            <w:tc>
                              <w:tcPr>
                                <w:tcW w:w="3162" w:type="dxa"/>
                              </w:tcPr>
                              <w:p w:rsidR="00A2351B" w:rsidRDefault="00A2351B" w:rsidP="001052D4">
                                <w:pPr>
                                  <w:rPr>
                                    <w:rFonts w:ascii="Segoe UI Light" w:eastAsiaTheme="minorEastAsia" w:hAnsi="Segoe UI Light" w:cs="Segoe UI Light"/>
                                    <w:color w:val="FFFFFF" w:themeColor="background1"/>
                                  </w:rPr>
                                </w:pPr>
                                <w:r>
                                  <w:rPr>
                                    <w:rFonts w:ascii="Segoe UI Light" w:eastAsiaTheme="minorEastAsia" w:hAnsi="Segoe UI Light" w:cs="Segoe UI Light"/>
                                    <w:color w:val="FFFFFF" w:themeColor="background1"/>
                                  </w:rPr>
                                  <w:t>022-390-7200</w:t>
                                </w:r>
                              </w:p>
                            </w:tc>
                          </w:tr>
                        </w:tbl>
                        <w:p w:rsidR="00A2351B" w:rsidRPr="00536300" w:rsidRDefault="00A2351B" w:rsidP="00045BA7">
                          <w:pPr>
                            <w:rPr>
                              <w:rFonts w:ascii="Segoe UI Light" w:eastAsiaTheme="minorEastAsia" w:hAnsi="Segoe UI Light" w:cs="Segoe UI Light"/>
                              <w:color w:val="FFFFFF" w:themeColor="background1"/>
                            </w:rPr>
                          </w:pPr>
                        </w:p>
                      </w:txbxContent>
                    </v:textbox>
                    <w10:wrap anchorx="margin"/>
                  </v:shape>
                </w:pict>
              </mc:Fallback>
            </mc:AlternateContent>
          </w:r>
          <w:r>
            <w:rPr>
              <w:rFonts w:ascii="Segoe UI Light" w:eastAsia="Segoe UI Light" w:hAnsi="Segoe UI Light" w:cs="Segoe UI Light"/>
              <w:noProof/>
              <w:color w:val="5B9BD5" w:themeColor="accent1"/>
              <w:sz w:val="28"/>
              <w:lang w:val="en-NZ"/>
            </w:rPr>
            <mc:AlternateContent>
              <mc:Choice Requires="wps">
                <w:drawing>
                  <wp:anchor distT="0" distB="0" distL="114300" distR="114300" simplePos="0" relativeHeight="251660288" behindDoc="0" locked="0" layoutInCell="1" allowOverlap="1" wp14:anchorId="4831F752" wp14:editId="3FE9D064">
                    <wp:simplePos x="0" y="0"/>
                    <wp:positionH relativeFrom="margin">
                      <wp:posOffset>2307590</wp:posOffset>
                    </wp:positionH>
                    <wp:positionV relativeFrom="paragraph">
                      <wp:posOffset>2619375</wp:posOffset>
                    </wp:positionV>
                    <wp:extent cx="914400" cy="533400"/>
                    <wp:effectExtent l="0" t="0" r="0" b="0"/>
                    <wp:wrapNone/>
                    <wp:docPr id="31" name="テキスト ボックス 31"/>
                    <wp:cNvGraphicFramePr/>
                    <a:graphic xmlns:a="http://schemas.openxmlformats.org/drawingml/2006/main">
                      <a:graphicData uri="http://schemas.microsoft.com/office/word/2010/wordprocessingShape">
                        <wps:wsp>
                          <wps:cNvSpPr txBox="1"/>
                          <wps:spPr>
                            <a:xfrm>
                              <a:off x="0" y="0"/>
                              <a:ext cx="914400" cy="533400"/>
                            </a:xfrm>
                            <a:prstGeom prst="rect">
                              <a:avLst/>
                            </a:prstGeom>
                            <a:noFill/>
                            <a:ln w="6350">
                              <a:noFill/>
                            </a:ln>
                          </wps:spPr>
                          <wps:txbx>
                            <w:txbxContent>
                              <w:p w:rsidR="00A2351B" w:rsidRPr="00AC0840" w:rsidRDefault="00A2351B">
                                <w:pPr>
                                  <w:rPr>
                                    <w:rFonts w:ascii="Segoe UI Light" w:eastAsiaTheme="minorEastAsia" w:hAnsi="Segoe UI Light" w:cs="Segoe UI Light"/>
                                    <w:sz w:val="48"/>
                                    <w:szCs w:val="48"/>
                                  </w:rPr>
                                </w:pPr>
                                <w:r w:rsidRPr="00AC0840">
                                  <w:rPr>
                                    <w:rFonts w:ascii="Segoe UI Light" w:eastAsiaTheme="minorEastAsia" w:hAnsi="Segoe UI Light" w:cs="Segoe UI Light"/>
                                    <w:sz w:val="48"/>
                                    <w:szCs w:val="48"/>
                                  </w:rPr>
                                  <w:t xml:space="preserve">For </w:t>
                                </w:r>
                                <w:proofErr w:type="spellStart"/>
                                <w:r w:rsidRPr="00AC0840">
                                  <w:rPr>
                                    <w:rFonts w:ascii="Segoe UI Light" w:eastAsiaTheme="minorEastAsia" w:hAnsi="Segoe UI Light" w:cs="Segoe UI Light"/>
                                    <w:sz w:val="48"/>
                                    <w:szCs w:val="48"/>
                                  </w:rPr>
                                  <w:t>Jivin</w:t>
                                </w:r>
                                <w:proofErr w:type="spellEnd"/>
                                <w:r w:rsidRPr="00AC0840">
                                  <w:rPr>
                                    <w:rFonts w:ascii="Segoe UI Light" w:eastAsiaTheme="minorEastAsia" w:hAnsi="Segoe UI Light" w:cs="Segoe UI Light"/>
                                    <w:sz w:val="48"/>
                                    <w:szCs w:val="48"/>
                                  </w:rPr>
                                  <w:t>’ Jazz website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31F752" id="テキスト ボックス 31" o:spid="_x0000_s1034" type="#_x0000_t202" style="position:absolute;margin-left:181.7pt;margin-top:206.25pt;width:1in;height:42pt;z-index:25166028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" filled="f" stroked="f" strokeweight=".5pt">
                    <v:textbox>
                      <w:txbxContent>
                        <w:p w:rsidR="00A2351B" w:rsidRPr="00AC0840" w:rsidRDefault="00A2351B">
                          <w:pPr>
                            <w:rPr>
                              <w:rFonts w:ascii="Segoe UI Light" w:eastAsiaTheme="minorEastAsia" w:hAnsi="Segoe UI Light" w:cs="Segoe UI Light"/>
                              <w:sz w:val="48"/>
                              <w:szCs w:val="48"/>
                            </w:rPr>
                          </w:pPr>
                          <w:r w:rsidRPr="00AC0840">
                            <w:rPr>
                              <w:rFonts w:ascii="Segoe UI Light" w:eastAsiaTheme="minorEastAsia" w:hAnsi="Segoe UI Light" w:cs="Segoe UI Light"/>
                              <w:sz w:val="48"/>
                              <w:szCs w:val="48"/>
                            </w:rPr>
                            <w:t xml:space="preserve">For </w:t>
                          </w:r>
                          <w:proofErr w:type="spellStart"/>
                          <w:r w:rsidRPr="00AC0840">
                            <w:rPr>
                              <w:rFonts w:ascii="Segoe UI Light" w:eastAsiaTheme="minorEastAsia" w:hAnsi="Segoe UI Light" w:cs="Segoe UI Light"/>
                              <w:sz w:val="48"/>
                              <w:szCs w:val="48"/>
                            </w:rPr>
                            <w:t>Jivin</w:t>
                          </w:r>
                          <w:proofErr w:type="spellEnd"/>
                          <w:r w:rsidRPr="00AC0840">
                            <w:rPr>
                              <w:rFonts w:ascii="Segoe UI Light" w:eastAsiaTheme="minorEastAsia" w:hAnsi="Segoe UI Light" w:cs="Segoe UI Light"/>
                              <w:sz w:val="48"/>
                              <w:szCs w:val="48"/>
                            </w:rPr>
                            <w:t>’ Jazz website</w:t>
                          </w:r>
                        </w:p>
                      </w:txbxContent>
                    </v:textbox>
                    <w10:wrap anchorx="margin"/>
                  </v:shape>
                </w:pict>
              </mc:Fallback>
            </mc:AlternateContent>
          </w:r>
          <w:r w:rsidR="00AC0840">
            <w:rPr>
              <w:rFonts w:ascii="Segoe UI Light" w:eastAsia="Segoe UI Light" w:hAnsi="Segoe UI Light" w:cs="Segoe UI Light"/>
              <w:color w:val="5B9BD5" w:themeColor="accent1"/>
              <w:sz w:val="28"/>
            </w:rPr>
            <w:br w:type="page"/>
          </w:r>
        </w:p>
      </w:sdtContent>
    </w:sdt>
    <w:p w:rsidR="005C31FB" w:rsidRPr="00663FD4" w:rsidRDefault="005C31FB" w:rsidP="00695E66">
      <w:pPr>
        <w:pStyle w:val="Heading1"/>
      </w:pPr>
      <w:bookmarkStart w:id="0" w:name="_Toc464219019"/>
      <w:r w:rsidRPr="00663FD4">
        <w:rPr>
          <w:rFonts w:hint="eastAsia"/>
        </w:rPr>
        <w:lastRenderedPageBreak/>
        <w:t>Introduction</w:t>
      </w:r>
      <w:bookmarkEnd w:id="0"/>
    </w:p>
    <w:p w:rsidR="00085CE9" w:rsidRDefault="00085CE9" w:rsidP="00695E66">
      <w:pPr>
        <w:pStyle w:val="Heading2"/>
      </w:pPr>
      <w:bookmarkStart w:id="1" w:name="_Toc464219020"/>
      <w:r>
        <w:t>A</w:t>
      </w:r>
      <w:r>
        <w:rPr>
          <w:rFonts w:hint="eastAsia"/>
        </w:rPr>
        <w:t xml:space="preserve">bout </w:t>
      </w:r>
      <w:r>
        <w:t>this document</w:t>
      </w:r>
      <w:bookmarkEnd w:id="1"/>
    </w:p>
    <w:p w:rsidR="00FD2DBC" w:rsidRPr="003E04A0" w:rsidRDefault="003938FE" w:rsidP="003E04A0">
      <w:r w:rsidRPr="003E04A0">
        <w:t xml:space="preserve">This document is a </w:t>
      </w:r>
      <w:r w:rsidR="005731D8" w:rsidRPr="003E04A0">
        <w:t xml:space="preserve">website </w:t>
      </w:r>
      <w:r w:rsidRPr="003E04A0">
        <w:t xml:space="preserve">specification </w:t>
      </w:r>
      <w:r w:rsidR="005731D8" w:rsidRPr="003E04A0">
        <w:t>for</w:t>
      </w:r>
      <w:r w:rsidRPr="003E04A0">
        <w:t xml:space="preserve"> </w:t>
      </w:r>
      <w:proofErr w:type="spellStart"/>
      <w:r w:rsidRPr="003E04A0">
        <w:t>Jivin</w:t>
      </w:r>
      <w:proofErr w:type="spellEnd"/>
      <w:r w:rsidRPr="003E04A0">
        <w:t xml:space="preserve">’ Jazz website. </w:t>
      </w:r>
      <w:r w:rsidR="00FD2DBC" w:rsidRPr="003E04A0">
        <w:t>The purpose of the document is to</w:t>
      </w:r>
      <w:r w:rsidR="009017EC" w:rsidRPr="003E04A0">
        <w:t xml:space="preserve"> </w:t>
      </w:r>
      <w:r w:rsidR="00FD2DBC" w:rsidRPr="003E04A0">
        <w:t>define the website</w:t>
      </w:r>
      <w:r w:rsidR="006C5391" w:rsidRPr="003E04A0">
        <w:t>’s goals, target audience, website design, hosting, timeline and budget of the project</w:t>
      </w:r>
      <w:r w:rsidR="00FD2DBC" w:rsidRPr="003E04A0">
        <w:t>.</w:t>
      </w:r>
    </w:p>
    <w:p w:rsidR="00FD2DBC" w:rsidRPr="003E04A0" w:rsidRDefault="00FD2DBC" w:rsidP="003E04A0"/>
    <w:p w:rsidR="00085CE9" w:rsidRDefault="00085CE9" w:rsidP="00695E66">
      <w:pPr>
        <w:pStyle w:val="Heading2"/>
      </w:pPr>
      <w:bookmarkStart w:id="2" w:name="_Toc464219021"/>
      <w:r>
        <w:t>A</w:t>
      </w:r>
      <w:r>
        <w:rPr>
          <w:rFonts w:hint="eastAsia"/>
        </w:rPr>
        <w:t xml:space="preserve">bout </w:t>
      </w:r>
      <w:r>
        <w:t>the project</w:t>
      </w:r>
      <w:bookmarkEnd w:id="2"/>
    </w:p>
    <w:p w:rsidR="00085CE9" w:rsidRDefault="00E611A6" w:rsidP="003E04A0">
      <w:r>
        <w:rPr>
          <w:rFonts w:hint="eastAsia"/>
        </w:rPr>
        <w:t>This is</w:t>
      </w:r>
      <w:r w:rsidR="008D5A56">
        <w:t xml:space="preserve"> a website </w:t>
      </w:r>
      <w:r w:rsidR="008C449A">
        <w:t xml:space="preserve">building </w:t>
      </w:r>
      <w:r w:rsidR="008D5A56">
        <w:t>pro</w:t>
      </w:r>
      <w:r w:rsidR="003C5B42">
        <w:t>ject</w:t>
      </w:r>
      <w:r w:rsidR="006C5391">
        <w:t xml:space="preserve"> for Mr. </w:t>
      </w:r>
      <w:r w:rsidR="00085CE9">
        <w:t>Miles Coltrane, who is a collector of live jazz recordings</w:t>
      </w:r>
      <w:r>
        <w:t xml:space="preserve"> and the owner of </w:t>
      </w:r>
      <w:r w:rsidR="00397283">
        <w:t>a</w:t>
      </w:r>
      <w:r>
        <w:t xml:space="preserve"> company</w:t>
      </w:r>
      <w:r w:rsidR="00397283">
        <w:t xml:space="preserve"> named</w:t>
      </w:r>
      <w:r>
        <w:t xml:space="preserve"> </w:t>
      </w:r>
      <w:proofErr w:type="spellStart"/>
      <w:r>
        <w:t>Jivin</w:t>
      </w:r>
      <w:proofErr w:type="spellEnd"/>
      <w:r>
        <w:t>’ Jazz</w:t>
      </w:r>
      <w:r w:rsidR="00085CE9">
        <w:t xml:space="preserve">. </w:t>
      </w:r>
      <w:r w:rsidR="00954E1C">
        <w:t xml:space="preserve">He wishes to share his vast collection with the world via the World Wide Web. </w:t>
      </w:r>
      <w:r w:rsidR="00C81F44">
        <w:t>E</w:t>
      </w:r>
      <w:r w:rsidR="00C81F44" w:rsidRPr="00A26DDA">
        <w:t>specially interested in introducing younger people to a range of jazz and getting them enthused about it</w:t>
      </w:r>
      <w:r w:rsidR="00C81F44">
        <w:t xml:space="preserve">. </w:t>
      </w:r>
      <w:r w:rsidR="00085CE9">
        <w:t xml:space="preserve">The website </w:t>
      </w:r>
      <w:r w:rsidR="005547CA">
        <w:t>will be</w:t>
      </w:r>
      <w:r>
        <w:t xml:space="preserve"> an</w:t>
      </w:r>
      <w:r w:rsidR="00085CE9">
        <w:t xml:space="preserve"> informative website to share his recording collection to the public.</w:t>
      </w:r>
    </w:p>
    <w:p w:rsidR="007F534C" w:rsidRDefault="007F534C" w:rsidP="003E04A0"/>
    <w:p w:rsidR="00D42E50" w:rsidRDefault="00D42E50">
      <w:pPr>
        <w:widowControl/>
        <w:jc w:val="left"/>
      </w:pPr>
      <w:r>
        <w:br w:type="page"/>
      </w:r>
    </w:p>
    <w:sdt>
      <w:sdtPr>
        <w:rPr>
          <w:rFonts w:ascii="Times New Roman" w:eastAsia="Times New Roman" w:hAnsi="Times New Roman" w:cs="Times New Roman"/>
          <w:color w:val="auto"/>
          <w:kern w:val="2"/>
          <w:sz w:val="21"/>
          <w:szCs w:val="22"/>
          <w:lang w:val="ja-JP"/>
        </w:rPr>
        <w:id w:val="837813508"/>
        <w:docPartObj>
          <w:docPartGallery w:val="Table of Contents"/>
          <w:docPartUnique/>
        </w:docPartObj>
      </w:sdtPr>
      <w:sdtEndPr>
        <w:rPr>
          <w:b/>
          <w:bCs/>
        </w:rPr>
      </w:sdtEndPr>
      <w:sdtContent>
        <w:p w:rsidR="00D42E50" w:rsidRPr="00D42E50" w:rsidRDefault="00D42E50">
          <w:pPr>
            <w:pStyle w:val="TOCHeading"/>
            <w:rPr>
              <w:rStyle w:val="Heading1Char"/>
            </w:rPr>
          </w:pPr>
          <w:r w:rsidRPr="00D42E50">
            <w:rPr>
              <w:rStyle w:val="Heading1Char"/>
            </w:rPr>
            <w:t>Table of content</w:t>
          </w:r>
        </w:p>
        <w:p w:rsidR="00617CB9" w:rsidRDefault="00D42E50">
          <w:pPr>
            <w:pStyle w:val="TOC1"/>
            <w:tabs>
              <w:tab w:val="right" w:leader="dot" w:pos="9736"/>
            </w:tabs>
            <w:rPr>
              <w:rFonts w:asciiTheme="minorHAnsi" w:eastAsiaTheme="minorEastAsia" w:hAnsiTheme="minorHAnsi" w:cstheme="minorBidi"/>
              <w:noProof/>
              <w:kern w:val="0"/>
              <w:sz w:val="22"/>
              <w:lang w:val="en-NZ"/>
            </w:rPr>
          </w:pPr>
          <w:r>
            <w:fldChar w:fldCharType="begin"/>
          </w:r>
          <w:r>
            <w:instrText xml:space="preserve"> TOC \o "1-3" \h \z \u </w:instrText>
          </w:r>
          <w:r>
            <w:fldChar w:fldCharType="separate"/>
          </w:r>
          <w:hyperlink w:anchor="_Toc464219019" w:history="1">
            <w:r w:rsidR="00617CB9" w:rsidRPr="000C0CBC">
              <w:rPr>
                <w:rStyle w:val="Hyperlink"/>
                <w:noProof/>
              </w:rPr>
              <w:t>Introduction</w:t>
            </w:r>
            <w:r w:rsidR="00617CB9">
              <w:rPr>
                <w:noProof/>
                <w:webHidden/>
              </w:rPr>
              <w:tab/>
            </w:r>
            <w:r w:rsidR="00617CB9">
              <w:rPr>
                <w:noProof/>
                <w:webHidden/>
              </w:rPr>
              <w:fldChar w:fldCharType="begin"/>
            </w:r>
            <w:r w:rsidR="00617CB9">
              <w:rPr>
                <w:noProof/>
                <w:webHidden/>
              </w:rPr>
              <w:instrText xml:space="preserve"> PAGEREF _Toc464219019 \h </w:instrText>
            </w:r>
            <w:r w:rsidR="00617CB9">
              <w:rPr>
                <w:noProof/>
                <w:webHidden/>
              </w:rPr>
            </w:r>
            <w:r w:rsidR="00617CB9">
              <w:rPr>
                <w:noProof/>
                <w:webHidden/>
              </w:rPr>
              <w:fldChar w:fldCharType="separate"/>
            </w:r>
            <w:r w:rsidR="00617CB9">
              <w:rPr>
                <w:noProof/>
                <w:webHidden/>
              </w:rPr>
              <w:t>i</w:t>
            </w:r>
            <w:r w:rsidR="00617CB9">
              <w:rPr>
                <w:noProof/>
                <w:webHidden/>
              </w:rPr>
              <w:fldChar w:fldCharType="end"/>
            </w:r>
          </w:hyperlink>
        </w:p>
        <w:p w:rsidR="00617CB9" w:rsidRDefault="00A2351B">
          <w:pPr>
            <w:pStyle w:val="TOC2"/>
            <w:tabs>
              <w:tab w:val="right" w:leader="dot" w:pos="9736"/>
            </w:tabs>
            <w:rPr>
              <w:rFonts w:asciiTheme="minorHAnsi" w:eastAsiaTheme="minorEastAsia" w:hAnsiTheme="minorHAnsi" w:cstheme="minorBidi"/>
              <w:noProof/>
              <w:kern w:val="0"/>
              <w:sz w:val="22"/>
              <w:lang w:val="en-NZ"/>
            </w:rPr>
          </w:pPr>
          <w:hyperlink w:anchor="_Toc464219020" w:history="1">
            <w:r w:rsidR="00617CB9" w:rsidRPr="000C0CBC">
              <w:rPr>
                <w:rStyle w:val="Hyperlink"/>
                <w:noProof/>
              </w:rPr>
              <w:t>About this document</w:t>
            </w:r>
            <w:r w:rsidR="00617CB9">
              <w:rPr>
                <w:noProof/>
                <w:webHidden/>
              </w:rPr>
              <w:tab/>
            </w:r>
            <w:r w:rsidR="00617CB9">
              <w:rPr>
                <w:noProof/>
                <w:webHidden/>
              </w:rPr>
              <w:fldChar w:fldCharType="begin"/>
            </w:r>
            <w:r w:rsidR="00617CB9">
              <w:rPr>
                <w:noProof/>
                <w:webHidden/>
              </w:rPr>
              <w:instrText xml:space="preserve"> PAGEREF _Toc464219020 \h </w:instrText>
            </w:r>
            <w:r w:rsidR="00617CB9">
              <w:rPr>
                <w:noProof/>
                <w:webHidden/>
              </w:rPr>
            </w:r>
            <w:r w:rsidR="00617CB9">
              <w:rPr>
                <w:noProof/>
                <w:webHidden/>
              </w:rPr>
              <w:fldChar w:fldCharType="separate"/>
            </w:r>
            <w:r w:rsidR="00617CB9">
              <w:rPr>
                <w:noProof/>
                <w:webHidden/>
              </w:rPr>
              <w:t>i</w:t>
            </w:r>
            <w:r w:rsidR="00617CB9">
              <w:rPr>
                <w:noProof/>
                <w:webHidden/>
              </w:rPr>
              <w:fldChar w:fldCharType="end"/>
            </w:r>
          </w:hyperlink>
        </w:p>
        <w:p w:rsidR="00617CB9" w:rsidRDefault="00A2351B">
          <w:pPr>
            <w:pStyle w:val="TOC2"/>
            <w:tabs>
              <w:tab w:val="right" w:leader="dot" w:pos="9736"/>
            </w:tabs>
            <w:rPr>
              <w:rFonts w:asciiTheme="minorHAnsi" w:eastAsiaTheme="minorEastAsia" w:hAnsiTheme="minorHAnsi" w:cstheme="minorBidi"/>
              <w:noProof/>
              <w:kern w:val="0"/>
              <w:sz w:val="22"/>
              <w:lang w:val="en-NZ"/>
            </w:rPr>
          </w:pPr>
          <w:hyperlink w:anchor="_Toc464219021" w:history="1">
            <w:r w:rsidR="00617CB9" w:rsidRPr="000C0CBC">
              <w:rPr>
                <w:rStyle w:val="Hyperlink"/>
                <w:noProof/>
              </w:rPr>
              <w:t>About the project</w:t>
            </w:r>
            <w:r w:rsidR="00617CB9">
              <w:rPr>
                <w:noProof/>
                <w:webHidden/>
              </w:rPr>
              <w:tab/>
            </w:r>
            <w:r w:rsidR="00617CB9">
              <w:rPr>
                <w:noProof/>
                <w:webHidden/>
              </w:rPr>
              <w:fldChar w:fldCharType="begin"/>
            </w:r>
            <w:r w:rsidR="00617CB9">
              <w:rPr>
                <w:noProof/>
                <w:webHidden/>
              </w:rPr>
              <w:instrText xml:space="preserve"> PAGEREF _Toc464219021 \h </w:instrText>
            </w:r>
            <w:r w:rsidR="00617CB9">
              <w:rPr>
                <w:noProof/>
                <w:webHidden/>
              </w:rPr>
            </w:r>
            <w:r w:rsidR="00617CB9">
              <w:rPr>
                <w:noProof/>
                <w:webHidden/>
              </w:rPr>
              <w:fldChar w:fldCharType="separate"/>
            </w:r>
            <w:r w:rsidR="00617CB9">
              <w:rPr>
                <w:noProof/>
                <w:webHidden/>
              </w:rPr>
              <w:t>i</w:t>
            </w:r>
            <w:r w:rsidR="00617CB9">
              <w:rPr>
                <w:noProof/>
                <w:webHidden/>
              </w:rPr>
              <w:fldChar w:fldCharType="end"/>
            </w:r>
          </w:hyperlink>
        </w:p>
        <w:p w:rsidR="00617CB9" w:rsidRDefault="00A2351B">
          <w:pPr>
            <w:pStyle w:val="TOC1"/>
            <w:tabs>
              <w:tab w:val="right" w:leader="dot" w:pos="9736"/>
            </w:tabs>
            <w:rPr>
              <w:rFonts w:asciiTheme="minorHAnsi" w:eastAsiaTheme="minorEastAsia" w:hAnsiTheme="minorHAnsi" w:cstheme="minorBidi"/>
              <w:noProof/>
              <w:kern w:val="0"/>
              <w:sz w:val="22"/>
              <w:lang w:val="en-NZ"/>
            </w:rPr>
          </w:pPr>
          <w:hyperlink w:anchor="_Toc464219022" w:history="1">
            <w:r w:rsidR="00617CB9" w:rsidRPr="000C0CBC">
              <w:rPr>
                <w:rStyle w:val="Hyperlink"/>
                <w:noProof/>
              </w:rPr>
              <w:t>Client details</w:t>
            </w:r>
            <w:r w:rsidR="00617CB9">
              <w:rPr>
                <w:noProof/>
                <w:webHidden/>
              </w:rPr>
              <w:tab/>
            </w:r>
            <w:r w:rsidR="00617CB9">
              <w:rPr>
                <w:noProof/>
                <w:webHidden/>
              </w:rPr>
              <w:fldChar w:fldCharType="begin"/>
            </w:r>
            <w:r w:rsidR="00617CB9">
              <w:rPr>
                <w:noProof/>
                <w:webHidden/>
              </w:rPr>
              <w:instrText xml:space="preserve"> PAGEREF _Toc464219022 \h </w:instrText>
            </w:r>
            <w:r w:rsidR="00617CB9">
              <w:rPr>
                <w:noProof/>
                <w:webHidden/>
              </w:rPr>
            </w:r>
            <w:r w:rsidR="00617CB9">
              <w:rPr>
                <w:noProof/>
                <w:webHidden/>
              </w:rPr>
              <w:fldChar w:fldCharType="separate"/>
            </w:r>
            <w:r w:rsidR="00617CB9">
              <w:rPr>
                <w:noProof/>
                <w:webHidden/>
              </w:rPr>
              <w:t>1</w:t>
            </w:r>
            <w:r w:rsidR="00617CB9">
              <w:rPr>
                <w:noProof/>
                <w:webHidden/>
              </w:rPr>
              <w:fldChar w:fldCharType="end"/>
            </w:r>
          </w:hyperlink>
        </w:p>
        <w:p w:rsidR="00617CB9" w:rsidRDefault="00A2351B">
          <w:pPr>
            <w:pStyle w:val="TOC2"/>
            <w:tabs>
              <w:tab w:val="right" w:leader="dot" w:pos="9736"/>
            </w:tabs>
            <w:rPr>
              <w:rFonts w:asciiTheme="minorHAnsi" w:eastAsiaTheme="minorEastAsia" w:hAnsiTheme="minorHAnsi" w:cstheme="minorBidi"/>
              <w:noProof/>
              <w:kern w:val="0"/>
              <w:sz w:val="22"/>
              <w:lang w:val="en-NZ"/>
            </w:rPr>
          </w:pPr>
          <w:hyperlink w:anchor="_Toc464219023" w:history="1">
            <w:r w:rsidR="00617CB9" w:rsidRPr="000C0CBC">
              <w:rPr>
                <w:rStyle w:val="Hyperlink"/>
                <w:noProof/>
              </w:rPr>
              <w:t>About the client</w:t>
            </w:r>
            <w:r w:rsidR="00617CB9">
              <w:rPr>
                <w:noProof/>
                <w:webHidden/>
              </w:rPr>
              <w:tab/>
            </w:r>
            <w:r w:rsidR="00617CB9">
              <w:rPr>
                <w:noProof/>
                <w:webHidden/>
              </w:rPr>
              <w:fldChar w:fldCharType="begin"/>
            </w:r>
            <w:r w:rsidR="00617CB9">
              <w:rPr>
                <w:noProof/>
                <w:webHidden/>
              </w:rPr>
              <w:instrText xml:space="preserve"> PAGEREF _Toc464219023 \h </w:instrText>
            </w:r>
            <w:r w:rsidR="00617CB9">
              <w:rPr>
                <w:noProof/>
                <w:webHidden/>
              </w:rPr>
            </w:r>
            <w:r w:rsidR="00617CB9">
              <w:rPr>
                <w:noProof/>
                <w:webHidden/>
              </w:rPr>
              <w:fldChar w:fldCharType="separate"/>
            </w:r>
            <w:r w:rsidR="00617CB9">
              <w:rPr>
                <w:noProof/>
                <w:webHidden/>
              </w:rPr>
              <w:t>1</w:t>
            </w:r>
            <w:r w:rsidR="00617CB9">
              <w:rPr>
                <w:noProof/>
                <w:webHidden/>
              </w:rPr>
              <w:fldChar w:fldCharType="end"/>
            </w:r>
          </w:hyperlink>
        </w:p>
        <w:p w:rsidR="00617CB9" w:rsidRDefault="00A2351B">
          <w:pPr>
            <w:pStyle w:val="TOC2"/>
            <w:tabs>
              <w:tab w:val="right" w:leader="dot" w:pos="9736"/>
            </w:tabs>
            <w:rPr>
              <w:rFonts w:asciiTheme="minorHAnsi" w:eastAsiaTheme="minorEastAsia" w:hAnsiTheme="minorHAnsi" w:cstheme="minorBidi"/>
              <w:noProof/>
              <w:kern w:val="0"/>
              <w:sz w:val="22"/>
              <w:lang w:val="en-NZ"/>
            </w:rPr>
          </w:pPr>
          <w:hyperlink w:anchor="_Toc464219024" w:history="1">
            <w:r w:rsidR="00617CB9" w:rsidRPr="000C0CBC">
              <w:rPr>
                <w:rStyle w:val="Hyperlink"/>
                <w:noProof/>
              </w:rPr>
              <w:t>About the company</w:t>
            </w:r>
            <w:r w:rsidR="00617CB9">
              <w:rPr>
                <w:noProof/>
                <w:webHidden/>
              </w:rPr>
              <w:tab/>
            </w:r>
            <w:r w:rsidR="00617CB9">
              <w:rPr>
                <w:noProof/>
                <w:webHidden/>
              </w:rPr>
              <w:fldChar w:fldCharType="begin"/>
            </w:r>
            <w:r w:rsidR="00617CB9">
              <w:rPr>
                <w:noProof/>
                <w:webHidden/>
              </w:rPr>
              <w:instrText xml:space="preserve"> PAGEREF _Toc464219024 \h </w:instrText>
            </w:r>
            <w:r w:rsidR="00617CB9">
              <w:rPr>
                <w:noProof/>
                <w:webHidden/>
              </w:rPr>
            </w:r>
            <w:r w:rsidR="00617CB9">
              <w:rPr>
                <w:noProof/>
                <w:webHidden/>
              </w:rPr>
              <w:fldChar w:fldCharType="separate"/>
            </w:r>
            <w:r w:rsidR="00617CB9">
              <w:rPr>
                <w:noProof/>
                <w:webHidden/>
              </w:rPr>
              <w:t>1</w:t>
            </w:r>
            <w:r w:rsidR="00617CB9">
              <w:rPr>
                <w:noProof/>
                <w:webHidden/>
              </w:rPr>
              <w:fldChar w:fldCharType="end"/>
            </w:r>
          </w:hyperlink>
        </w:p>
        <w:p w:rsidR="00617CB9" w:rsidRDefault="00A2351B">
          <w:pPr>
            <w:pStyle w:val="TOC1"/>
            <w:tabs>
              <w:tab w:val="right" w:leader="dot" w:pos="9736"/>
            </w:tabs>
            <w:rPr>
              <w:rFonts w:asciiTheme="minorHAnsi" w:eastAsiaTheme="minorEastAsia" w:hAnsiTheme="minorHAnsi" w:cstheme="minorBidi"/>
              <w:noProof/>
              <w:kern w:val="0"/>
              <w:sz w:val="22"/>
              <w:lang w:val="en-NZ"/>
            </w:rPr>
          </w:pPr>
          <w:hyperlink w:anchor="_Toc464219025" w:history="1">
            <w:r w:rsidR="00617CB9" w:rsidRPr="000C0CBC">
              <w:rPr>
                <w:rStyle w:val="Hyperlink"/>
                <w:noProof/>
              </w:rPr>
              <w:t>Goals</w:t>
            </w:r>
            <w:r w:rsidR="00617CB9">
              <w:rPr>
                <w:noProof/>
                <w:webHidden/>
              </w:rPr>
              <w:tab/>
            </w:r>
            <w:r w:rsidR="00617CB9">
              <w:rPr>
                <w:noProof/>
                <w:webHidden/>
              </w:rPr>
              <w:fldChar w:fldCharType="begin"/>
            </w:r>
            <w:r w:rsidR="00617CB9">
              <w:rPr>
                <w:noProof/>
                <w:webHidden/>
              </w:rPr>
              <w:instrText xml:space="preserve"> PAGEREF _Toc464219025 \h </w:instrText>
            </w:r>
            <w:r w:rsidR="00617CB9">
              <w:rPr>
                <w:noProof/>
                <w:webHidden/>
              </w:rPr>
            </w:r>
            <w:r w:rsidR="00617CB9">
              <w:rPr>
                <w:noProof/>
                <w:webHidden/>
              </w:rPr>
              <w:fldChar w:fldCharType="separate"/>
            </w:r>
            <w:r w:rsidR="00617CB9">
              <w:rPr>
                <w:noProof/>
                <w:webHidden/>
              </w:rPr>
              <w:t>1</w:t>
            </w:r>
            <w:r w:rsidR="00617CB9">
              <w:rPr>
                <w:noProof/>
                <w:webHidden/>
              </w:rPr>
              <w:fldChar w:fldCharType="end"/>
            </w:r>
          </w:hyperlink>
        </w:p>
        <w:p w:rsidR="00617CB9" w:rsidRDefault="00A2351B">
          <w:pPr>
            <w:pStyle w:val="TOC1"/>
            <w:tabs>
              <w:tab w:val="right" w:leader="dot" w:pos="9736"/>
            </w:tabs>
            <w:rPr>
              <w:rFonts w:asciiTheme="minorHAnsi" w:eastAsiaTheme="minorEastAsia" w:hAnsiTheme="minorHAnsi" w:cstheme="minorBidi"/>
              <w:noProof/>
              <w:kern w:val="0"/>
              <w:sz w:val="22"/>
              <w:lang w:val="en-NZ"/>
            </w:rPr>
          </w:pPr>
          <w:hyperlink w:anchor="_Toc464219026" w:history="1">
            <w:r w:rsidR="00617CB9" w:rsidRPr="000C0CBC">
              <w:rPr>
                <w:rStyle w:val="Hyperlink"/>
                <w:noProof/>
              </w:rPr>
              <w:t>Objectives</w:t>
            </w:r>
            <w:r w:rsidR="00617CB9">
              <w:rPr>
                <w:noProof/>
                <w:webHidden/>
              </w:rPr>
              <w:tab/>
            </w:r>
            <w:r w:rsidR="00617CB9">
              <w:rPr>
                <w:noProof/>
                <w:webHidden/>
              </w:rPr>
              <w:fldChar w:fldCharType="begin"/>
            </w:r>
            <w:r w:rsidR="00617CB9">
              <w:rPr>
                <w:noProof/>
                <w:webHidden/>
              </w:rPr>
              <w:instrText xml:space="preserve"> PAGEREF _Toc464219026 \h </w:instrText>
            </w:r>
            <w:r w:rsidR="00617CB9">
              <w:rPr>
                <w:noProof/>
                <w:webHidden/>
              </w:rPr>
            </w:r>
            <w:r w:rsidR="00617CB9">
              <w:rPr>
                <w:noProof/>
                <w:webHidden/>
              </w:rPr>
              <w:fldChar w:fldCharType="separate"/>
            </w:r>
            <w:r w:rsidR="00617CB9">
              <w:rPr>
                <w:noProof/>
                <w:webHidden/>
              </w:rPr>
              <w:t>1</w:t>
            </w:r>
            <w:r w:rsidR="00617CB9">
              <w:rPr>
                <w:noProof/>
                <w:webHidden/>
              </w:rPr>
              <w:fldChar w:fldCharType="end"/>
            </w:r>
          </w:hyperlink>
        </w:p>
        <w:p w:rsidR="00617CB9" w:rsidRDefault="00A2351B">
          <w:pPr>
            <w:pStyle w:val="TOC1"/>
            <w:tabs>
              <w:tab w:val="right" w:leader="dot" w:pos="9736"/>
            </w:tabs>
            <w:rPr>
              <w:rFonts w:asciiTheme="minorHAnsi" w:eastAsiaTheme="minorEastAsia" w:hAnsiTheme="minorHAnsi" w:cstheme="minorBidi"/>
              <w:noProof/>
              <w:kern w:val="0"/>
              <w:sz w:val="22"/>
              <w:lang w:val="en-NZ"/>
            </w:rPr>
          </w:pPr>
          <w:hyperlink w:anchor="_Toc464219027" w:history="1">
            <w:r w:rsidR="00617CB9" w:rsidRPr="000C0CBC">
              <w:rPr>
                <w:rStyle w:val="Hyperlink"/>
                <w:noProof/>
              </w:rPr>
              <w:t>Target audience</w:t>
            </w:r>
            <w:r w:rsidR="00617CB9">
              <w:rPr>
                <w:noProof/>
                <w:webHidden/>
              </w:rPr>
              <w:tab/>
            </w:r>
            <w:r w:rsidR="00617CB9">
              <w:rPr>
                <w:noProof/>
                <w:webHidden/>
              </w:rPr>
              <w:fldChar w:fldCharType="begin"/>
            </w:r>
            <w:r w:rsidR="00617CB9">
              <w:rPr>
                <w:noProof/>
                <w:webHidden/>
              </w:rPr>
              <w:instrText xml:space="preserve"> PAGEREF _Toc464219027 \h </w:instrText>
            </w:r>
            <w:r w:rsidR="00617CB9">
              <w:rPr>
                <w:noProof/>
                <w:webHidden/>
              </w:rPr>
            </w:r>
            <w:r w:rsidR="00617CB9">
              <w:rPr>
                <w:noProof/>
                <w:webHidden/>
              </w:rPr>
              <w:fldChar w:fldCharType="separate"/>
            </w:r>
            <w:r w:rsidR="00617CB9">
              <w:rPr>
                <w:noProof/>
                <w:webHidden/>
              </w:rPr>
              <w:t>2</w:t>
            </w:r>
            <w:r w:rsidR="00617CB9">
              <w:rPr>
                <w:noProof/>
                <w:webHidden/>
              </w:rPr>
              <w:fldChar w:fldCharType="end"/>
            </w:r>
          </w:hyperlink>
        </w:p>
        <w:p w:rsidR="00617CB9" w:rsidRDefault="00A2351B">
          <w:pPr>
            <w:pStyle w:val="TOC1"/>
            <w:tabs>
              <w:tab w:val="right" w:leader="dot" w:pos="9736"/>
            </w:tabs>
            <w:rPr>
              <w:rFonts w:asciiTheme="minorHAnsi" w:eastAsiaTheme="minorEastAsia" w:hAnsiTheme="minorHAnsi" w:cstheme="minorBidi"/>
              <w:noProof/>
              <w:kern w:val="0"/>
              <w:sz w:val="22"/>
              <w:lang w:val="en-NZ"/>
            </w:rPr>
          </w:pPr>
          <w:hyperlink w:anchor="_Toc464219028" w:history="1">
            <w:r w:rsidR="00617CB9" w:rsidRPr="000C0CBC">
              <w:rPr>
                <w:rStyle w:val="Hyperlink"/>
                <w:noProof/>
              </w:rPr>
              <w:t>Personas</w:t>
            </w:r>
            <w:r w:rsidR="00617CB9">
              <w:rPr>
                <w:noProof/>
                <w:webHidden/>
              </w:rPr>
              <w:tab/>
            </w:r>
            <w:r w:rsidR="00617CB9">
              <w:rPr>
                <w:noProof/>
                <w:webHidden/>
              </w:rPr>
              <w:fldChar w:fldCharType="begin"/>
            </w:r>
            <w:r w:rsidR="00617CB9">
              <w:rPr>
                <w:noProof/>
                <w:webHidden/>
              </w:rPr>
              <w:instrText xml:space="preserve"> PAGEREF _Toc464219028 \h </w:instrText>
            </w:r>
            <w:r w:rsidR="00617CB9">
              <w:rPr>
                <w:noProof/>
                <w:webHidden/>
              </w:rPr>
            </w:r>
            <w:r w:rsidR="00617CB9">
              <w:rPr>
                <w:noProof/>
                <w:webHidden/>
              </w:rPr>
              <w:fldChar w:fldCharType="separate"/>
            </w:r>
            <w:r w:rsidR="00617CB9">
              <w:rPr>
                <w:noProof/>
                <w:webHidden/>
              </w:rPr>
              <w:t>2</w:t>
            </w:r>
            <w:r w:rsidR="00617CB9">
              <w:rPr>
                <w:noProof/>
                <w:webHidden/>
              </w:rPr>
              <w:fldChar w:fldCharType="end"/>
            </w:r>
          </w:hyperlink>
        </w:p>
        <w:p w:rsidR="00617CB9" w:rsidRDefault="00A2351B">
          <w:pPr>
            <w:pStyle w:val="TOC1"/>
            <w:tabs>
              <w:tab w:val="right" w:leader="dot" w:pos="9736"/>
            </w:tabs>
            <w:rPr>
              <w:rFonts w:asciiTheme="minorHAnsi" w:eastAsiaTheme="minorEastAsia" w:hAnsiTheme="minorHAnsi" w:cstheme="minorBidi"/>
              <w:noProof/>
              <w:kern w:val="0"/>
              <w:sz w:val="22"/>
              <w:lang w:val="en-NZ"/>
            </w:rPr>
          </w:pPr>
          <w:hyperlink w:anchor="_Toc464219029" w:history="1">
            <w:r w:rsidR="00617CB9" w:rsidRPr="000C0CBC">
              <w:rPr>
                <w:rStyle w:val="Hyperlink"/>
                <w:noProof/>
              </w:rPr>
              <w:t>Website structure</w:t>
            </w:r>
            <w:r w:rsidR="00617CB9">
              <w:rPr>
                <w:noProof/>
                <w:webHidden/>
              </w:rPr>
              <w:tab/>
            </w:r>
            <w:r w:rsidR="00617CB9">
              <w:rPr>
                <w:noProof/>
                <w:webHidden/>
              </w:rPr>
              <w:fldChar w:fldCharType="begin"/>
            </w:r>
            <w:r w:rsidR="00617CB9">
              <w:rPr>
                <w:noProof/>
                <w:webHidden/>
              </w:rPr>
              <w:instrText xml:space="preserve"> PAGEREF _Toc464219029 \h </w:instrText>
            </w:r>
            <w:r w:rsidR="00617CB9">
              <w:rPr>
                <w:noProof/>
                <w:webHidden/>
              </w:rPr>
            </w:r>
            <w:r w:rsidR="00617CB9">
              <w:rPr>
                <w:noProof/>
                <w:webHidden/>
              </w:rPr>
              <w:fldChar w:fldCharType="separate"/>
            </w:r>
            <w:r w:rsidR="00617CB9">
              <w:rPr>
                <w:noProof/>
                <w:webHidden/>
              </w:rPr>
              <w:t>5</w:t>
            </w:r>
            <w:r w:rsidR="00617CB9">
              <w:rPr>
                <w:noProof/>
                <w:webHidden/>
              </w:rPr>
              <w:fldChar w:fldCharType="end"/>
            </w:r>
          </w:hyperlink>
        </w:p>
        <w:p w:rsidR="00617CB9" w:rsidRDefault="00A2351B">
          <w:pPr>
            <w:pStyle w:val="TOC2"/>
            <w:tabs>
              <w:tab w:val="right" w:leader="dot" w:pos="9736"/>
            </w:tabs>
            <w:rPr>
              <w:rFonts w:asciiTheme="minorHAnsi" w:eastAsiaTheme="minorEastAsia" w:hAnsiTheme="minorHAnsi" w:cstheme="minorBidi"/>
              <w:noProof/>
              <w:kern w:val="0"/>
              <w:sz w:val="22"/>
              <w:lang w:val="en-NZ"/>
            </w:rPr>
          </w:pPr>
          <w:hyperlink w:anchor="_Toc464219030" w:history="1">
            <w:r w:rsidR="00617CB9" w:rsidRPr="000C0CBC">
              <w:rPr>
                <w:rStyle w:val="Hyperlink"/>
                <w:noProof/>
              </w:rPr>
              <w:t>Required pages</w:t>
            </w:r>
            <w:r w:rsidR="00617CB9">
              <w:rPr>
                <w:noProof/>
                <w:webHidden/>
              </w:rPr>
              <w:tab/>
            </w:r>
            <w:r w:rsidR="00617CB9">
              <w:rPr>
                <w:noProof/>
                <w:webHidden/>
              </w:rPr>
              <w:fldChar w:fldCharType="begin"/>
            </w:r>
            <w:r w:rsidR="00617CB9">
              <w:rPr>
                <w:noProof/>
                <w:webHidden/>
              </w:rPr>
              <w:instrText xml:space="preserve"> PAGEREF _Toc464219030 \h </w:instrText>
            </w:r>
            <w:r w:rsidR="00617CB9">
              <w:rPr>
                <w:noProof/>
                <w:webHidden/>
              </w:rPr>
            </w:r>
            <w:r w:rsidR="00617CB9">
              <w:rPr>
                <w:noProof/>
                <w:webHidden/>
              </w:rPr>
              <w:fldChar w:fldCharType="separate"/>
            </w:r>
            <w:r w:rsidR="00617CB9">
              <w:rPr>
                <w:noProof/>
                <w:webHidden/>
              </w:rPr>
              <w:t>5</w:t>
            </w:r>
            <w:r w:rsidR="00617CB9">
              <w:rPr>
                <w:noProof/>
                <w:webHidden/>
              </w:rPr>
              <w:fldChar w:fldCharType="end"/>
            </w:r>
          </w:hyperlink>
        </w:p>
        <w:p w:rsidR="00617CB9" w:rsidRDefault="00A2351B">
          <w:pPr>
            <w:pStyle w:val="TOC2"/>
            <w:tabs>
              <w:tab w:val="right" w:leader="dot" w:pos="9736"/>
            </w:tabs>
            <w:rPr>
              <w:rFonts w:asciiTheme="minorHAnsi" w:eastAsiaTheme="minorEastAsia" w:hAnsiTheme="minorHAnsi" w:cstheme="minorBidi"/>
              <w:noProof/>
              <w:kern w:val="0"/>
              <w:sz w:val="22"/>
              <w:lang w:val="en-NZ"/>
            </w:rPr>
          </w:pPr>
          <w:hyperlink w:anchor="_Toc464219031" w:history="1">
            <w:r w:rsidR="00617CB9" w:rsidRPr="000C0CBC">
              <w:rPr>
                <w:rStyle w:val="Hyperlink"/>
                <w:noProof/>
              </w:rPr>
              <w:t>Sitemap</w:t>
            </w:r>
            <w:r w:rsidR="00617CB9">
              <w:rPr>
                <w:noProof/>
                <w:webHidden/>
              </w:rPr>
              <w:tab/>
            </w:r>
            <w:r w:rsidR="00617CB9">
              <w:rPr>
                <w:noProof/>
                <w:webHidden/>
              </w:rPr>
              <w:fldChar w:fldCharType="begin"/>
            </w:r>
            <w:r w:rsidR="00617CB9">
              <w:rPr>
                <w:noProof/>
                <w:webHidden/>
              </w:rPr>
              <w:instrText xml:space="preserve"> PAGEREF _Toc464219031 \h </w:instrText>
            </w:r>
            <w:r w:rsidR="00617CB9">
              <w:rPr>
                <w:noProof/>
                <w:webHidden/>
              </w:rPr>
            </w:r>
            <w:r w:rsidR="00617CB9">
              <w:rPr>
                <w:noProof/>
                <w:webHidden/>
              </w:rPr>
              <w:fldChar w:fldCharType="separate"/>
            </w:r>
            <w:r w:rsidR="00617CB9">
              <w:rPr>
                <w:noProof/>
                <w:webHidden/>
              </w:rPr>
              <w:t>5</w:t>
            </w:r>
            <w:r w:rsidR="00617CB9">
              <w:rPr>
                <w:noProof/>
                <w:webHidden/>
              </w:rPr>
              <w:fldChar w:fldCharType="end"/>
            </w:r>
          </w:hyperlink>
        </w:p>
        <w:p w:rsidR="00617CB9" w:rsidRDefault="00A2351B">
          <w:pPr>
            <w:pStyle w:val="TOC1"/>
            <w:tabs>
              <w:tab w:val="right" w:leader="dot" w:pos="9736"/>
            </w:tabs>
            <w:rPr>
              <w:rFonts w:asciiTheme="minorHAnsi" w:eastAsiaTheme="minorEastAsia" w:hAnsiTheme="minorHAnsi" w:cstheme="minorBidi"/>
              <w:noProof/>
              <w:kern w:val="0"/>
              <w:sz w:val="22"/>
              <w:lang w:val="en-NZ"/>
            </w:rPr>
          </w:pPr>
          <w:hyperlink w:anchor="_Toc464219032" w:history="1">
            <w:r w:rsidR="00617CB9" w:rsidRPr="000C0CBC">
              <w:rPr>
                <w:rStyle w:val="Hyperlink"/>
                <w:noProof/>
              </w:rPr>
              <w:t>Website content</w:t>
            </w:r>
            <w:r w:rsidR="00617CB9">
              <w:rPr>
                <w:noProof/>
                <w:webHidden/>
              </w:rPr>
              <w:tab/>
            </w:r>
            <w:r w:rsidR="00617CB9">
              <w:rPr>
                <w:noProof/>
                <w:webHidden/>
              </w:rPr>
              <w:fldChar w:fldCharType="begin"/>
            </w:r>
            <w:r w:rsidR="00617CB9">
              <w:rPr>
                <w:noProof/>
                <w:webHidden/>
              </w:rPr>
              <w:instrText xml:space="preserve"> PAGEREF _Toc464219032 \h </w:instrText>
            </w:r>
            <w:r w:rsidR="00617CB9">
              <w:rPr>
                <w:noProof/>
                <w:webHidden/>
              </w:rPr>
            </w:r>
            <w:r w:rsidR="00617CB9">
              <w:rPr>
                <w:noProof/>
                <w:webHidden/>
              </w:rPr>
              <w:fldChar w:fldCharType="separate"/>
            </w:r>
            <w:r w:rsidR="00617CB9">
              <w:rPr>
                <w:noProof/>
                <w:webHidden/>
              </w:rPr>
              <w:t>6</w:t>
            </w:r>
            <w:r w:rsidR="00617CB9">
              <w:rPr>
                <w:noProof/>
                <w:webHidden/>
              </w:rPr>
              <w:fldChar w:fldCharType="end"/>
            </w:r>
          </w:hyperlink>
        </w:p>
        <w:p w:rsidR="00617CB9" w:rsidRDefault="00A2351B">
          <w:pPr>
            <w:pStyle w:val="TOC1"/>
            <w:tabs>
              <w:tab w:val="right" w:leader="dot" w:pos="9736"/>
            </w:tabs>
            <w:rPr>
              <w:rFonts w:asciiTheme="minorHAnsi" w:eastAsiaTheme="minorEastAsia" w:hAnsiTheme="minorHAnsi" w:cstheme="minorBidi"/>
              <w:noProof/>
              <w:kern w:val="0"/>
              <w:sz w:val="22"/>
              <w:lang w:val="en-NZ"/>
            </w:rPr>
          </w:pPr>
          <w:hyperlink w:anchor="_Toc464219033" w:history="1">
            <w:r w:rsidR="00617CB9" w:rsidRPr="000C0CBC">
              <w:rPr>
                <w:rStyle w:val="Hyperlink"/>
                <w:noProof/>
              </w:rPr>
              <w:t>User interaction</w:t>
            </w:r>
            <w:r w:rsidR="00617CB9">
              <w:rPr>
                <w:noProof/>
                <w:webHidden/>
              </w:rPr>
              <w:tab/>
            </w:r>
            <w:r w:rsidR="00617CB9">
              <w:rPr>
                <w:noProof/>
                <w:webHidden/>
              </w:rPr>
              <w:fldChar w:fldCharType="begin"/>
            </w:r>
            <w:r w:rsidR="00617CB9">
              <w:rPr>
                <w:noProof/>
                <w:webHidden/>
              </w:rPr>
              <w:instrText xml:space="preserve"> PAGEREF _Toc464219033 \h </w:instrText>
            </w:r>
            <w:r w:rsidR="00617CB9">
              <w:rPr>
                <w:noProof/>
                <w:webHidden/>
              </w:rPr>
            </w:r>
            <w:r w:rsidR="00617CB9">
              <w:rPr>
                <w:noProof/>
                <w:webHidden/>
              </w:rPr>
              <w:fldChar w:fldCharType="separate"/>
            </w:r>
            <w:r w:rsidR="00617CB9">
              <w:rPr>
                <w:noProof/>
                <w:webHidden/>
              </w:rPr>
              <w:t>6</w:t>
            </w:r>
            <w:r w:rsidR="00617CB9">
              <w:rPr>
                <w:noProof/>
                <w:webHidden/>
              </w:rPr>
              <w:fldChar w:fldCharType="end"/>
            </w:r>
          </w:hyperlink>
        </w:p>
        <w:p w:rsidR="00617CB9" w:rsidRDefault="00A2351B">
          <w:pPr>
            <w:pStyle w:val="TOC2"/>
            <w:tabs>
              <w:tab w:val="right" w:leader="dot" w:pos="9736"/>
            </w:tabs>
            <w:rPr>
              <w:rFonts w:asciiTheme="minorHAnsi" w:eastAsiaTheme="minorEastAsia" w:hAnsiTheme="minorHAnsi" w:cstheme="minorBidi"/>
              <w:noProof/>
              <w:kern w:val="0"/>
              <w:sz w:val="22"/>
              <w:lang w:val="en-NZ"/>
            </w:rPr>
          </w:pPr>
          <w:hyperlink w:anchor="_Toc464219034" w:history="1">
            <w:r w:rsidR="00617CB9" w:rsidRPr="000C0CBC">
              <w:rPr>
                <w:rStyle w:val="Hyperlink"/>
                <w:noProof/>
              </w:rPr>
              <w:t>Do’s</w:t>
            </w:r>
            <w:r w:rsidR="00617CB9">
              <w:rPr>
                <w:noProof/>
                <w:webHidden/>
              </w:rPr>
              <w:tab/>
            </w:r>
            <w:r w:rsidR="00617CB9">
              <w:rPr>
                <w:noProof/>
                <w:webHidden/>
              </w:rPr>
              <w:fldChar w:fldCharType="begin"/>
            </w:r>
            <w:r w:rsidR="00617CB9">
              <w:rPr>
                <w:noProof/>
                <w:webHidden/>
              </w:rPr>
              <w:instrText xml:space="preserve"> PAGEREF _Toc464219034 \h </w:instrText>
            </w:r>
            <w:r w:rsidR="00617CB9">
              <w:rPr>
                <w:noProof/>
                <w:webHidden/>
              </w:rPr>
            </w:r>
            <w:r w:rsidR="00617CB9">
              <w:rPr>
                <w:noProof/>
                <w:webHidden/>
              </w:rPr>
              <w:fldChar w:fldCharType="separate"/>
            </w:r>
            <w:r w:rsidR="00617CB9">
              <w:rPr>
                <w:noProof/>
                <w:webHidden/>
              </w:rPr>
              <w:t>6</w:t>
            </w:r>
            <w:r w:rsidR="00617CB9">
              <w:rPr>
                <w:noProof/>
                <w:webHidden/>
              </w:rPr>
              <w:fldChar w:fldCharType="end"/>
            </w:r>
          </w:hyperlink>
        </w:p>
        <w:p w:rsidR="00617CB9" w:rsidRDefault="00A2351B">
          <w:pPr>
            <w:pStyle w:val="TOC2"/>
            <w:tabs>
              <w:tab w:val="right" w:leader="dot" w:pos="9736"/>
            </w:tabs>
            <w:rPr>
              <w:rFonts w:asciiTheme="minorHAnsi" w:eastAsiaTheme="minorEastAsia" w:hAnsiTheme="minorHAnsi" w:cstheme="minorBidi"/>
              <w:noProof/>
              <w:kern w:val="0"/>
              <w:sz w:val="22"/>
              <w:lang w:val="en-NZ"/>
            </w:rPr>
          </w:pPr>
          <w:hyperlink w:anchor="_Toc464219035" w:history="1">
            <w:r w:rsidR="00617CB9" w:rsidRPr="000C0CBC">
              <w:rPr>
                <w:rStyle w:val="Hyperlink"/>
                <w:noProof/>
              </w:rPr>
              <w:t>Don’ts</w:t>
            </w:r>
            <w:r w:rsidR="00617CB9">
              <w:rPr>
                <w:noProof/>
                <w:webHidden/>
              </w:rPr>
              <w:tab/>
            </w:r>
            <w:r w:rsidR="00617CB9">
              <w:rPr>
                <w:noProof/>
                <w:webHidden/>
              </w:rPr>
              <w:fldChar w:fldCharType="begin"/>
            </w:r>
            <w:r w:rsidR="00617CB9">
              <w:rPr>
                <w:noProof/>
                <w:webHidden/>
              </w:rPr>
              <w:instrText xml:space="preserve"> PAGEREF _Toc464219035 \h </w:instrText>
            </w:r>
            <w:r w:rsidR="00617CB9">
              <w:rPr>
                <w:noProof/>
                <w:webHidden/>
              </w:rPr>
            </w:r>
            <w:r w:rsidR="00617CB9">
              <w:rPr>
                <w:noProof/>
                <w:webHidden/>
              </w:rPr>
              <w:fldChar w:fldCharType="separate"/>
            </w:r>
            <w:r w:rsidR="00617CB9">
              <w:rPr>
                <w:noProof/>
                <w:webHidden/>
              </w:rPr>
              <w:t>6</w:t>
            </w:r>
            <w:r w:rsidR="00617CB9">
              <w:rPr>
                <w:noProof/>
                <w:webHidden/>
              </w:rPr>
              <w:fldChar w:fldCharType="end"/>
            </w:r>
          </w:hyperlink>
        </w:p>
        <w:p w:rsidR="00617CB9" w:rsidRDefault="00A2351B">
          <w:pPr>
            <w:pStyle w:val="TOC1"/>
            <w:tabs>
              <w:tab w:val="right" w:leader="dot" w:pos="9736"/>
            </w:tabs>
            <w:rPr>
              <w:rFonts w:asciiTheme="minorHAnsi" w:eastAsiaTheme="minorEastAsia" w:hAnsiTheme="minorHAnsi" w:cstheme="minorBidi"/>
              <w:noProof/>
              <w:kern w:val="0"/>
              <w:sz w:val="22"/>
              <w:lang w:val="en-NZ"/>
            </w:rPr>
          </w:pPr>
          <w:hyperlink w:anchor="_Toc464219036" w:history="1">
            <w:r w:rsidR="00617CB9" w:rsidRPr="000C0CBC">
              <w:rPr>
                <w:rStyle w:val="Hyperlink"/>
                <w:noProof/>
              </w:rPr>
              <w:t>Design</w:t>
            </w:r>
            <w:r w:rsidR="00617CB9">
              <w:rPr>
                <w:noProof/>
                <w:webHidden/>
              </w:rPr>
              <w:tab/>
            </w:r>
            <w:r w:rsidR="00617CB9">
              <w:rPr>
                <w:noProof/>
                <w:webHidden/>
              </w:rPr>
              <w:fldChar w:fldCharType="begin"/>
            </w:r>
            <w:r w:rsidR="00617CB9">
              <w:rPr>
                <w:noProof/>
                <w:webHidden/>
              </w:rPr>
              <w:instrText xml:space="preserve"> PAGEREF _Toc464219036 \h </w:instrText>
            </w:r>
            <w:r w:rsidR="00617CB9">
              <w:rPr>
                <w:noProof/>
                <w:webHidden/>
              </w:rPr>
            </w:r>
            <w:r w:rsidR="00617CB9">
              <w:rPr>
                <w:noProof/>
                <w:webHidden/>
              </w:rPr>
              <w:fldChar w:fldCharType="separate"/>
            </w:r>
            <w:r w:rsidR="00617CB9">
              <w:rPr>
                <w:noProof/>
                <w:webHidden/>
              </w:rPr>
              <w:t>7</w:t>
            </w:r>
            <w:r w:rsidR="00617CB9">
              <w:rPr>
                <w:noProof/>
                <w:webHidden/>
              </w:rPr>
              <w:fldChar w:fldCharType="end"/>
            </w:r>
          </w:hyperlink>
        </w:p>
        <w:p w:rsidR="00617CB9" w:rsidRDefault="00A2351B">
          <w:pPr>
            <w:pStyle w:val="TOC2"/>
            <w:tabs>
              <w:tab w:val="right" w:leader="dot" w:pos="9736"/>
            </w:tabs>
            <w:rPr>
              <w:rFonts w:asciiTheme="minorHAnsi" w:eastAsiaTheme="minorEastAsia" w:hAnsiTheme="minorHAnsi" w:cstheme="minorBidi"/>
              <w:noProof/>
              <w:kern w:val="0"/>
              <w:sz w:val="22"/>
              <w:lang w:val="en-NZ"/>
            </w:rPr>
          </w:pPr>
          <w:hyperlink w:anchor="_Toc464219037" w:history="1">
            <w:r w:rsidR="00617CB9" w:rsidRPr="000C0CBC">
              <w:rPr>
                <w:rStyle w:val="Hyperlink"/>
                <w:noProof/>
              </w:rPr>
              <w:t>Large screen sample: width 100em</w:t>
            </w:r>
            <w:r w:rsidR="00617CB9">
              <w:rPr>
                <w:noProof/>
                <w:webHidden/>
              </w:rPr>
              <w:tab/>
            </w:r>
            <w:r w:rsidR="00617CB9">
              <w:rPr>
                <w:noProof/>
                <w:webHidden/>
              </w:rPr>
              <w:fldChar w:fldCharType="begin"/>
            </w:r>
            <w:r w:rsidR="00617CB9">
              <w:rPr>
                <w:noProof/>
                <w:webHidden/>
              </w:rPr>
              <w:instrText xml:space="preserve"> PAGEREF _Toc464219037 \h </w:instrText>
            </w:r>
            <w:r w:rsidR="00617CB9">
              <w:rPr>
                <w:noProof/>
                <w:webHidden/>
              </w:rPr>
            </w:r>
            <w:r w:rsidR="00617CB9">
              <w:rPr>
                <w:noProof/>
                <w:webHidden/>
              </w:rPr>
              <w:fldChar w:fldCharType="separate"/>
            </w:r>
            <w:r w:rsidR="00617CB9">
              <w:rPr>
                <w:noProof/>
                <w:webHidden/>
              </w:rPr>
              <w:t>7</w:t>
            </w:r>
            <w:r w:rsidR="00617CB9">
              <w:rPr>
                <w:noProof/>
                <w:webHidden/>
              </w:rPr>
              <w:fldChar w:fldCharType="end"/>
            </w:r>
          </w:hyperlink>
        </w:p>
        <w:p w:rsidR="00617CB9" w:rsidRDefault="00A2351B">
          <w:pPr>
            <w:pStyle w:val="TOC2"/>
            <w:tabs>
              <w:tab w:val="right" w:leader="dot" w:pos="9736"/>
            </w:tabs>
            <w:rPr>
              <w:rFonts w:asciiTheme="minorHAnsi" w:eastAsiaTheme="minorEastAsia" w:hAnsiTheme="minorHAnsi" w:cstheme="minorBidi"/>
              <w:noProof/>
              <w:kern w:val="0"/>
              <w:sz w:val="22"/>
              <w:lang w:val="en-NZ"/>
            </w:rPr>
          </w:pPr>
          <w:hyperlink w:anchor="_Toc464219038" w:history="1">
            <w:r w:rsidR="00617CB9" w:rsidRPr="000C0CBC">
              <w:rPr>
                <w:rStyle w:val="Hyperlink"/>
                <w:noProof/>
              </w:rPr>
              <w:t>Small screen sample: width 30em</w:t>
            </w:r>
            <w:r w:rsidR="00617CB9">
              <w:rPr>
                <w:noProof/>
                <w:webHidden/>
              </w:rPr>
              <w:tab/>
            </w:r>
            <w:r w:rsidR="00617CB9">
              <w:rPr>
                <w:noProof/>
                <w:webHidden/>
              </w:rPr>
              <w:fldChar w:fldCharType="begin"/>
            </w:r>
            <w:r w:rsidR="00617CB9">
              <w:rPr>
                <w:noProof/>
                <w:webHidden/>
              </w:rPr>
              <w:instrText xml:space="preserve"> PAGEREF _Toc464219038 \h </w:instrText>
            </w:r>
            <w:r w:rsidR="00617CB9">
              <w:rPr>
                <w:noProof/>
                <w:webHidden/>
              </w:rPr>
            </w:r>
            <w:r w:rsidR="00617CB9">
              <w:rPr>
                <w:noProof/>
                <w:webHidden/>
              </w:rPr>
              <w:fldChar w:fldCharType="separate"/>
            </w:r>
            <w:r w:rsidR="00617CB9">
              <w:rPr>
                <w:noProof/>
                <w:webHidden/>
              </w:rPr>
              <w:t>9</w:t>
            </w:r>
            <w:r w:rsidR="00617CB9">
              <w:rPr>
                <w:noProof/>
                <w:webHidden/>
              </w:rPr>
              <w:fldChar w:fldCharType="end"/>
            </w:r>
          </w:hyperlink>
        </w:p>
        <w:p w:rsidR="00617CB9" w:rsidRDefault="00A2351B">
          <w:pPr>
            <w:pStyle w:val="TOC1"/>
            <w:tabs>
              <w:tab w:val="right" w:leader="dot" w:pos="9736"/>
            </w:tabs>
            <w:rPr>
              <w:rFonts w:asciiTheme="minorHAnsi" w:eastAsiaTheme="minorEastAsia" w:hAnsiTheme="minorHAnsi" w:cstheme="minorBidi"/>
              <w:noProof/>
              <w:kern w:val="0"/>
              <w:sz w:val="22"/>
              <w:lang w:val="en-NZ"/>
            </w:rPr>
          </w:pPr>
          <w:hyperlink w:anchor="_Toc464219039" w:history="1">
            <w:r w:rsidR="00617CB9" w:rsidRPr="000C0CBC">
              <w:rPr>
                <w:rStyle w:val="Hyperlink"/>
                <w:noProof/>
              </w:rPr>
              <w:t>Accessibility</w:t>
            </w:r>
            <w:r w:rsidR="00617CB9">
              <w:rPr>
                <w:noProof/>
                <w:webHidden/>
              </w:rPr>
              <w:tab/>
            </w:r>
            <w:r w:rsidR="00617CB9">
              <w:rPr>
                <w:noProof/>
                <w:webHidden/>
              </w:rPr>
              <w:fldChar w:fldCharType="begin"/>
            </w:r>
            <w:r w:rsidR="00617CB9">
              <w:rPr>
                <w:noProof/>
                <w:webHidden/>
              </w:rPr>
              <w:instrText xml:space="preserve"> PAGEREF _Toc464219039 \h </w:instrText>
            </w:r>
            <w:r w:rsidR="00617CB9">
              <w:rPr>
                <w:noProof/>
                <w:webHidden/>
              </w:rPr>
            </w:r>
            <w:r w:rsidR="00617CB9">
              <w:rPr>
                <w:noProof/>
                <w:webHidden/>
              </w:rPr>
              <w:fldChar w:fldCharType="separate"/>
            </w:r>
            <w:r w:rsidR="00617CB9">
              <w:rPr>
                <w:noProof/>
                <w:webHidden/>
              </w:rPr>
              <w:t>9</w:t>
            </w:r>
            <w:r w:rsidR="00617CB9">
              <w:rPr>
                <w:noProof/>
                <w:webHidden/>
              </w:rPr>
              <w:fldChar w:fldCharType="end"/>
            </w:r>
          </w:hyperlink>
        </w:p>
        <w:p w:rsidR="00617CB9" w:rsidRDefault="00A2351B">
          <w:pPr>
            <w:pStyle w:val="TOC1"/>
            <w:tabs>
              <w:tab w:val="right" w:leader="dot" w:pos="9736"/>
            </w:tabs>
            <w:rPr>
              <w:rFonts w:asciiTheme="minorHAnsi" w:eastAsiaTheme="minorEastAsia" w:hAnsiTheme="minorHAnsi" w:cstheme="minorBidi"/>
              <w:noProof/>
              <w:kern w:val="0"/>
              <w:sz w:val="22"/>
              <w:lang w:val="en-NZ"/>
            </w:rPr>
          </w:pPr>
          <w:hyperlink w:anchor="_Toc464219040" w:history="1">
            <w:r w:rsidR="00617CB9" w:rsidRPr="000C0CBC">
              <w:rPr>
                <w:rStyle w:val="Hyperlink"/>
                <w:noProof/>
              </w:rPr>
              <w:t>Search engine optimization</w:t>
            </w:r>
            <w:r w:rsidR="00617CB9">
              <w:rPr>
                <w:noProof/>
                <w:webHidden/>
              </w:rPr>
              <w:tab/>
            </w:r>
            <w:r w:rsidR="00617CB9">
              <w:rPr>
                <w:noProof/>
                <w:webHidden/>
              </w:rPr>
              <w:fldChar w:fldCharType="begin"/>
            </w:r>
            <w:r w:rsidR="00617CB9">
              <w:rPr>
                <w:noProof/>
                <w:webHidden/>
              </w:rPr>
              <w:instrText xml:space="preserve"> PAGEREF _Toc464219040 \h </w:instrText>
            </w:r>
            <w:r w:rsidR="00617CB9">
              <w:rPr>
                <w:noProof/>
                <w:webHidden/>
              </w:rPr>
            </w:r>
            <w:r w:rsidR="00617CB9">
              <w:rPr>
                <w:noProof/>
                <w:webHidden/>
              </w:rPr>
              <w:fldChar w:fldCharType="separate"/>
            </w:r>
            <w:r w:rsidR="00617CB9">
              <w:rPr>
                <w:noProof/>
                <w:webHidden/>
              </w:rPr>
              <w:t>10</w:t>
            </w:r>
            <w:r w:rsidR="00617CB9">
              <w:rPr>
                <w:noProof/>
                <w:webHidden/>
              </w:rPr>
              <w:fldChar w:fldCharType="end"/>
            </w:r>
          </w:hyperlink>
        </w:p>
        <w:p w:rsidR="00617CB9" w:rsidRDefault="00A2351B">
          <w:pPr>
            <w:pStyle w:val="TOC2"/>
            <w:tabs>
              <w:tab w:val="right" w:leader="dot" w:pos="9736"/>
            </w:tabs>
            <w:rPr>
              <w:rFonts w:asciiTheme="minorHAnsi" w:eastAsiaTheme="minorEastAsia" w:hAnsiTheme="minorHAnsi" w:cstheme="minorBidi"/>
              <w:noProof/>
              <w:kern w:val="0"/>
              <w:sz w:val="22"/>
              <w:lang w:val="en-NZ"/>
            </w:rPr>
          </w:pPr>
          <w:hyperlink w:anchor="_Toc464219041" w:history="1">
            <w:r w:rsidR="00617CB9" w:rsidRPr="000C0CBC">
              <w:rPr>
                <w:rStyle w:val="Hyperlink"/>
                <w:noProof/>
              </w:rPr>
              <w:t>Link popularity</w:t>
            </w:r>
            <w:r w:rsidR="00617CB9">
              <w:rPr>
                <w:noProof/>
                <w:webHidden/>
              </w:rPr>
              <w:tab/>
            </w:r>
            <w:r w:rsidR="00617CB9">
              <w:rPr>
                <w:noProof/>
                <w:webHidden/>
              </w:rPr>
              <w:fldChar w:fldCharType="begin"/>
            </w:r>
            <w:r w:rsidR="00617CB9">
              <w:rPr>
                <w:noProof/>
                <w:webHidden/>
              </w:rPr>
              <w:instrText xml:space="preserve"> PAGEREF _Toc464219041 \h </w:instrText>
            </w:r>
            <w:r w:rsidR="00617CB9">
              <w:rPr>
                <w:noProof/>
                <w:webHidden/>
              </w:rPr>
            </w:r>
            <w:r w:rsidR="00617CB9">
              <w:rPr>
                <w:noProof/>
                <w:webHidden/>
              </w:rPr>
              <w:fldChar w:fldCharType="separate"/>
            </w:r>
            <w:r w:rsidR="00617CB9">
              <w:rPr>
                <w:noProof/>
                <w:webHidden/>
              </w:rPr>
              <w:t>10</w:t>
            </w:r>
            <w:r w:rsidR="00617CB9">
              <w:rPr>
                <w:noProof/>
                <w:webHidden/>
              </w:rPr>
              <w:fldChar w:fldCharType="end"/>
            </w:r>
          </w:hyperlink>
        </w:p>
        <w:p w:rsidR="00617CB9" w:rsidRDefault="00A2351B">
          <w:pPr>
            <w:pStyle w:val="TOC2"/>
            <w:tabs>
              <w:tab w:val="right" w:leader="dot" w:pos="9736"/>
            </w:tabs>
            <w:rPr>
              <w:rFonts w:asciiTheme="minorHAnsi" w:eastAsiaTheme="minorEastAsia" w:hAnsiTheme="minorHAnsi" w:cstheme="minorBidi"/>
              <w:noProof/>
              <w:kern w:val="0"/>
              <w:sz w:val="22"/>
              <w:lang w:val="en-NZ"/>
            </w:rPr>
          </w:pPr>
          <w:hyperlink w:anchor="_Toc464219042" w:history="1">
            <w:r w:rsidR="00617CB9" w:rsidRPr="000C0CBC">
              <w:rPr>
                <w:rStyle w:val="Hyperlink"/>
                <w:noProof/>
              </w:rPr>
              <w:t>Page titles</w:t>
            </w:r>
            <w:r w:rsidR="00617CB9">
              <w:rPr>
                <w:noProof/>
                <w:webHidden/>
              </w:rPr>
              <w:tab/>
            </w:r>
            <w:r w:rsidR="00617CB9">
              <w:rPr>
                <w:noProof/>
                <w:webHidden/>
              </w:rPr>
              <w:fldChar w:fldCharType="begin"/>
            </w:r>
            <w:r w:rsidR="00617CB9">
              <w:rPr>
                <w:noProof/>
                <w:webHidden/>
              </w:rPr>
              <w:instrText xml:space="preserve"> PAGEREF _Toc464219042 \h </w:instrText>
            </w:r>
            <w:r w:rsidR="00617CB9">
              <w:rPr>
                <w:noProof/>
                <w:webHidden/>
              </w:rPr>
            </w:r>
            <w:r w:rsidR="00617CB9">
              <w:rPr>
                <w:noProof/>
                <w:webHidden/>
              </w:rPr>
              <w:fldChar w:fldCharType="separate"/>
            </w:r>
            <w:r w:rsidR="00617CB9">
              <w:rPr>
                <w:noProof/>
                <w:webHidden/>
              </w:rPr>
              <w:t>11</w:t>
            </w:r>
            <w:r w:rsidR="00617CB9">
              <w:rPr>
                <w:noProof/>
                <w:webHidden/>
              </w:rPr>
              <w:fldChar w:fldCharType="end"/>
            </w:r>
          </w:hyperlink>
        </w:p>
        <w:p w:rsidR="00617CB9" w:rsidRDefault="00A2351B">
          <w:pPr>
            <w:pStyle w:val="TOC2"/>
            <w:tabs>
              <w:tab w:val="right" w:leader="dot" w:pos="9736"/>
            </w:tabs>
            <w:rPr>
              <w:rFonts w:asciiTheme="minorHAnsi" w:eastAsiaTheme="minorEastAsia" w:hAnsiTheme="minorHAnsi" w:cstheme="minorBidi"/>
              <w:noProof/>
              <w:kern w:val="0"/>
              <w:sz w:val="22"/>
              <w:lang w:val="en-NZ"/>
            </w:rPr>
          </w:pPr>
          <w:hyperlink w:anchor="_Toc464219043" w:history="1">
            <w:r w:rsidR="00617CB9" w:rsidRPr="000C0CBC">
              <w:rPr>
                <w:rStyle w:val="Hyperlink"/>
                <w:noProof/>
              </w:rPr>
              <w:t>URLs</w:t>
            </w:r>
            <w:r w:rsidR="00617CB9">
              <w:rPr>
                <w:noProof/>
                <w:webHidden/>
              </w:rPr>
              <w:tab/>
            </w:r>
            <w:r w:rsidR="00617CB9">
              <w:rPr>
                <w:noProof/>
                <w:webHidden/>
              </w:rPr>
              <w:fldChar w:fldCharType="begin"/>
            </w:r>
            <w:r w:rsidR="00617CB9">
              <w:rPr>
                <w:noProof/>
                <w:webHidden/>
              </w:rPr>
              <w:instrText xml:space="preserve"> PAGEREF _Toc464219043 \h </w:instrText>
            </w:r>
            <w:r w:rsidR="00617CB9">
              <w:rPr>
                <w:noProof/>
                <w:webHidden/>
              </w:rPr>
            </w:r>
            <w:r w:rsidR="00617CB9">
              <w:rPr>
                <w:noProof/>
                <w:webHidden/>
              </w:rPr>
              <w:fldChar w:fldCharType="separate"/>
            </w:r>
            <w:r w:rsidR="00617CB9">
              <w:rPr>
                <w:noProof/>
                <w:webHidden/>
              </w:rPr>
              <w:t>11</w:t>
            </w:r>
            <w:r w:rsidR="00617CB9">
              <w:rPr>
                <w:noProof/>
                <w:webHidden/>
              </w:rPr>
              <w:fldChar w:fldCharType="end"/>
            </w:r>
          </w:hyperlink>
        </w:p>
        <w:p w:rsidR="00617CB9" w:rsidRDefault="00A2351B">
          <w:pPr>
            <w:pStyle w:val="TOC1"/>
            <w:tabs>
              <w:tab w:val="right" w:leader="dot" w:pos="9736"/>
            </w:tabs>
            <w:rPr>
              <w:rFonts w:asciiTheme="minorHAnsi" w:eastAsiaTheme="minorEastAsia" w:hAnsiTheme="minorHAnsi" w:cstheme="minorBidi"/>
              <w:noProof/>
              <w:kern w:val="0"/>
              <w:sz w:val="22"/>
              <w:lang w:val="en-NZ"/>
            </w:rPr>
          </w:pPr>
          <w:hyperlink w:anchor="_Toc464219044" w:history="1">
            <w:r w:rsidR="00617CB9" w:rsidRPr="000C0CBC">
              <w:rPr>
                <w:rStyle w:val="Hyperlink"/>
                <w:noProof/>
              </w:rPr>
              <w:t>Domain name</w:t>
            </w:r>
            <w:r w:rsidR="00617CB9">
              <w:rPr>
                <w:noProof/>
                <w:webHidden/>
              </w:rPr>
              <w:tab/>
            </w:r>
            <w:r w:rsidR="00617CB9">
              <w:rPr>
                <w:noProof/>
                <w:webHidden/>
              </w:rPr>
              <w:fldChar w:fldCharType="begin"/>
            </w:r>
            <w:r w:rsidR="00617CB9">
              <w:rPr>
                <w:noProof/>
                <w:webHidden/>
              </w:rPr>
              <w:instrText xml:space="preserve"> PAGEREF _Toc464219044 \h </w:instrText>
            </w:r>
            <w:r w:rsidR="00617CB9">
              <w:rPr>
                <w:noProof/>
                <w:webHidden/>
              </w:rPr>
            </w:r>
            <w:r w:rsidR="00617CB9">
              <w:rPr>
                <w:noProof/>
                <w:webHidden/>
              </w:rPr>
              <w:fldChar w:fldCharType="separate"/>
            </w:r>
            <w:r w:rsidR="00617CB9">
              <w:rPr>
                <w:noProof/>
                <w:webHidden/>
              </w:rPr>
              <w:t>12</w:t>
            </w:r>
            <w:r w:rsidR="00617CB9">
              <w:rPr>
                <w:noProof/>
                <w:webHidden/>
              </w:rPr>
              <w:fldChar w:fldCharType="end"/>
            </w:r>
          </w:hyperlink>
        </w:p>
        <w:p w:rsidR="00617CB9" w:rsidRDefault="00A2351B">
          <w:pPr>
            <w:pStyle w:val="TOC2"/>
            <w:tabs>
              <w:tab w:val="right" w:leader="dot" w:pos="9736"/>
            </w:tabs>
            <w:rPr>
              <w:rFonts w:asciiTheme="minorHAnsi" w:eastAsiaTheme="minorEastAsia" w:hAnsiTheme="minorHAnsi" w:cstheme="minorBidi"/>
              <w:noProof/>
              <w:kern w:val="0"/>
              <w:sz w:val="22"/>
              <w:lang w:val="en-NZ"/>
            </w:rPr>
          </w:pPr>
          <w:hyperlink w:anchor="_Toc464219045" w:history="1">
            <w:r w:rsidR="00617CB9" w:rsidRPr="000C0CBC">
              <w:rPr>
                <w:rStyle w:val="Hyperlink"/>
                <w:noProof/>
              </w:rPr>
              <w:t>Status</w:t>
            </w:r>
            <w:r w:rsidR="00617CB9">
              <w:rPr>
                <w:noProof/>
                <w:webHidden/>
              </w:rPr>
              <w:tab/>
            </w:r>
            <w:r w:rsidR="00617CB9">
              <w:rPr>
                <w:noProof/>
                <w:webHidden/>
              </w:rPr>
              <w:fldChar w:fldCharType="begin"/>
            </w:r>
            <w:r w:rsidR="00617CB9">
              <w:rPr>
                <w:noProof/>
                <w:webHidden/>
              </w:rPr>
              <w:instrText xml:space="preserve"> PAGEREF _Toc464219045 \h </w:instrText>
            </w:r>
            <w:r w:rsidR="00617CB9">
              <w:rPr>
                <w:noProof/>
                <w:webHidden/>
              </w:rPr>
            </w:r>
            <w:r w:rsidR="00617CB9">
              <w:rPr>
                <w:noProof/>
                <w:webHidden/>
              </w:rPr>
              <w:fldChar w:fldCharType="separate"/>
            </w:r>
            <w:r w:rsidR="00617CB9">
              <w:rPr>
                <w:noProof/>
                <w:webHidden/>
              </w:rPr>
              <w:t>12</w:t>
            </w:r>
            <w:r w:rsidR="00617CB9">
              <w:rPr>
                <w:noProof/>
                <w:webHidden/>
              </w:rPr>
              <w:fldChar w:fldCharType="end"/>
            </w:r>
          </w:hyperlink>
        </w:p>
        <w:p w:rsidR="00617CB9" w:rsidRDefault="00A2351B">
          <w:pPr>
            <w:pStyle w:val="TOC2"/>
            <w:tabs>
              <w:tab w:val="right" w:leader="dot" w:pos="9736"/>
            </w:tabs>
            <w:rPr>
              <w:rFonts w:asciiTheme="minorHAnsi" w:eastAsiaTheme="minorEastAsia" w:hAnsiTheme="minorHAnsi" w:cstheme="minorBidi"/>
              <w:noProof/>
              <w:kern w:val="0"/>
              <w:sz w:val="22"/>
              <w:lang w:val="en-NZ"/>
            </w:rPr>
          </w:pPr>
          <w:hyperlink w:anchor="_Toc464219046" w:history="1">
            <w:r w:rsidR="00617CB9" w:rsidRPr="000C0CBC">
              <w:rPr>
                <w:rStyle w:val="Hyperlink"/>
                <w:noProof/>
              </w:rPr>
              <w:t>Registration price</w:t>
            </w:r>
            <w:r w:rsidR="00617CB9">
              <w:rPr>
                <w:noProof/>
                <w:webHidden/>
              </w:rPr>
              <w:tab/>
            </w:r>
            <w:r w:rsidR="00617CB9">
              <w:rPr>
                <w:noProof/>
                <w:webHidden/>
              </w:rPr>
              <w:fldChar w:fldCharType="begin"/>
            </w:r>
            <w:r w:rsidR="00617CB9">
              <w:rPr>
                <w:noProof/>
                <w:webHidden/>
              </w:rPr>
              <w:instrText xml:space="preserve"> PAGEREF _Toc464219046 \h </w:instrText>
            </w:r>
            <w:r w:rsidR="00617CB9">
              <w:rPr>
                <w:noProof/>
                <w:webHidden/>
              </w:rPr>
            </w:r>
            <w:r w:rsidR="00617CB9">
              <w:rPr>
                <w:noProof/>
                <w:webHidden/>
              </w:rPr>
              <w:fldChar w:fldCharType="separate"/>
            </w:r>
            <w:r w:rsidR="00617CB9">
              <w:rPr>
                <w:noProof/>
                <w:webHidden/>
              </w:rPr>
              <w:t>12</w:t>
            </w:r>
            <w:r w:rsidR="00617CB9">
              <w:rPr>
                <w:noProof/>
                <w:webHidden/>
              </w:rPr>
              <w:fldChar w:fldCharType="end"/>
            </w:r>
          </w:hyperlink>
        </w:p>
        <w:p w:rsidR="00617CB9" w:rsidRDefault="00A2351B">
          <w:pPr>
            <w:pStyle w:val="TOC1"/>
            <w:tabs>
              <w:tab w:val="right" w:leader="dot" w:pos="9736"/>
            </w:tabs>
            <w:rPr>
              <w:rFonts w:asciiTheme="minorHAnsi" w:eastAsiaTheme="minorEastAsia" w:hAnsiTheme="minorHAnsi" w:cstheme="minorBidi"/>
              <w:noProof/>
              <w:kern w:val="0"/>
              <w:sz w:val="22"/>
              <w:lang w:val="en-NZ"/>
            </w:rPr>
          </w:pPr>
          <w:hyperlink w:anchor="_Toc464219047" w:history="1">
            <w:r w:rsidR="00617CB9" w:rsidRPr="000C0CBC">
              <w:rPr>
                <w:rStyle w:val="Hyperlink"/>
                <w:noProof/>
              </w:rPr>
              <w:t>Hosting</w:t>
            </w:r>
            <w:r w:rsidR="00617CB9">
              <w:rPr>
                <w:noProof/>
                <w:webHidden/>
              </w:rPr>
              <w:tab/>
            </w:r>
            <w:r w:rsidR="00617CB9">
              <w:rPr>
                <w:noProof/>
                <w:webHidden/>
              </w:rPr>
              <w:fldChar w:fldCharType="begin"/>
            </w:r>
            <w:r w:rsidR="00617CB9">
              <w:rPr>
                <w:noProof/>
                <w:webHidden/>
              </w:rPr>
              <w:instrText xml:space="preserve"> PAGEREF _Toc464219047 \h </w:instrText>
            </w:r>
            <w:r w:rsidR="00617CB9">
              <w:rPr>
                <w:noProof/>
                <w:webHidden/>
              </w:rPr>
            </w:r>
            <w:r w:rsidR="00617CB9">
              <w:rPr>
                <w:noProof/>
                <w:webHidden/>
              </w:rPr>
              <w:fldChar w:fldCharType="separate"/>
            </w:r>
            <w:r w:rsidR="00617CB9">
              <w:rPr>
                <w:noProof/>
                <w:webHidden/>
              </w:rPr>
              <w:t>13</w:t>
            </w:r>
            <w:r w:rsidR="00617CB9">
              <w:rPr>
                <w:noProof/>
                <w:webHidden/>
              </w:rPr>
              <w:fldChar w:fldCharType="end"/>
            </w:r>
          </w:hyperlink>
        </w:p>
        <w:p w:rsidR="00617CB9" w:rsidRDefault="00A2351B">
          <w:pPr>
            <w:pStyle w:val="TOC2"/>
            <w:tabs>
              <w:tab w:val="right" w:leader="dot" w:pos="9736"/>
            </w:tabs>
            <w:rPr>
              <w:rFonts w:asciiTheme="minorHAnsi" w:eastAsiaTheme="minorEastAsia" w:hAnsiTheme="minorHAnsi" w:cstheme="minorBidi"/>
              <w:noProof/>
              <w:kern w:val="0"/>
              <w:sz w:val="22"/>
              <w:lang w:val="en-NZ"/>
            </w:rPr>
          </w:pPr>
          <w:hyperlink w:anchor="_Toc464219048" w:history="1">
            <w:r w:rsidR="00617CB9" w:rsidRPr="000C0CBC">
              <w:rPr>
                <w:rStyle w:val="Hyperlink"/>
                <w:noProof/>
              </w:rPr>
              <w:t>Requirements</w:t>
            </w:r>
            <w:r w:rsidR="00617CB9">
              <w:rPr>
                <w:noProof/>
                <w:webHidden/>
              </w:rPr>
              <w:tab/>
            </w:r>
            <w:r w:rsidR="00617CB9">
              <w:rPr>
                <w:noProof/>
                <w:webHidden/>
              </w:rPr>
              <w:fldChar w:fldCharType="begin"/>
            </w:r>
            <w:r w:rsidR="00617CB9">
              <w:rPr>
                <w:noProof/>
                <w:webHidden/>
              </w:rPr>
              <w:instrText xml:space="preserve"> PAGEREF _Toc464219048 \h </w:instrText>
            </w:r>
            <w:r w:rsidR="00617CB9">
              <w:rPr>
                <w:noProof/>
                <w:webHidden/>
              </w:rPr>
            </w:r>
            <w:r w:rsidR="00617CB9">
              <w:rPr>
                <w:noProof/>
                <w:webHidden/>
              </w:rPr>
              <w:fldChar w:fldCharType="separate"/>
            </w:r>
            <w:r w:rsidR="00617CB9">
              <w:rPr>
                <w:noProof/>
                <w:webHidden/>
              </w:rPr>
              <w:t>13</w:t>
            </w:r>
            <w:r w:rsidR="00617CB9">
              <w:rPr>
                <w:noProof/>
                <w:webHidden/>
              </w:rPr>
              <w:fldChar w:fldCharType="end"/>
            </w:r>
          </w:hyperlink>
        </w:p>
        <w:p w:rsidR="00617CB9" w:rsidRDefault="00A2351B">
          <w:pPr>
            <w:pStyle w:val="TOC2"/>
            <w:tabs>
              <w:tab w:val="right" w:leader="dot" w:pos="9736"/>
            </w:tabs>
            <w:rPr>
              <w:rFonts w:asciiTheme="minorHAnsi" w:eastAsiaTheme="minorEastAsia" w:hAnsiTheme="minorHAnsi" w:cstheme="minorBidi"/>
              <w:noProof/>
              <w:kern w:val="0"/>
              <w:sz w:val="22"/>
              <w:lang w:val="en-NZ"/>
            </w:rPr>
          </w:pPr>
          <w:hyperlink w:anchor="_Toc464219049" w:history="1">
            <w:r w:rsidR="00617CB9" w:rsidRPr="000C0CBC">
              <w:rPr>
                <w:rStyle w:val="Hyperlink"/>
                <w:noProof/>
              </w:rPr>
              <w:t>Options</w:t>
            </w:r>
            <w:r w:rsidR="00617CB9">
              <w:rPr>
                <w:noProof/>
                <w:webHidden/>
              </w:rPr>
              <w:tab/>
            </w:r>
            <w:r w:rsidR="00617CB9">
              <w:rPr>
                <w:noProof/>
                <w:webHidden/>
              </w:rPr>
              <w:fldChar w:fldCharType="begin"/>
            </w:r>
            <w:r w:rsidR="00617CB9">
              <w:rPr>
                <w:noProof/>
                <w:webHidden/>
              </w:rPr>
              <w:instrText xml:space="preserve"> PAGEREF _Toc464219049 \h </w:instrText>
            </w:r>
            <w:r w:rsidR="00617CB9">
              <w:rPr>
                <w:noProof/>
                <w:webHidden/>
              </w:rPr>
            </w:r>
            <w:r w:rsidR="00617CB9">
              <w:rPr>
                <w:noProof/>
                <w:webHidden/>
              </w:rPr>
              <w:fldChar w:fldCharType="separate"/>
            </w:r>
            <w:r w:rsidR="00617CB9">
              <w:rPr>
                <w:noProof/>
                <w:webHidden/>
              </w:rPr>
              <w:t>13</w:t>
            </w:r>
            <w:r w:rsidR="00617CB9">
              <w:rPr>
                <w:noProof/>
                <w:webHidden/>
              </w:rPr>
              <w:fldChar w:fldCharType="end"/>
            </w:r>
          </w:hyperlink>
        </w:p>
        <w:p w:rsidR="00617CB9" w:rsidRDefault="00A2351B">
          <w:pPr>
            <w:pStyle w:val="TOC2"/>
            <w:tabs>
              <w:tab w:val="right" w:leader="dot" w:pos="9736"/>
            </w:tabs>
            <w:rPr>
              <w:rFonts w:asciiTheme="minorHAnsi" w:eastAsiaTheme="minorEastAsia" w:hAnsiTheme="minorHAnsi" w:cstheme="minorBidi"/>
              <w:noProof/>
              <w:kern w:val="0"/>
              <w:sz w:val="22"/>
              <w:lang w:val="en-NZ"/>
            </w:rPr>
          </w:pPr>
          <w:hyperlink w:anchor="_Toc464219050" w:history="1">
            <w:r w:rsidR="00617CB9" w:rsidRPr="000C0CBC">
              <w:rPr>
                <w:rStyle w:val="Hyperlink"/>
                <w:noProof/>
              </w:rPr>
              <w:t>HostPapa Business</w:t>
            </w:r>
            <w:r w:rsidR="00617CB9">
              <w:rPr>
                <w:noProof/>
                <w:webHidden/>
              </w:rPr>
              <w:tab/>
            </w:r>
            <w:r w:rsidR="00617CB9">
              <w:rPr>
                <w:noProof/>
                <w:webHidden/>
              </w:rPr>
              <w:fldChar w:fldCharType="begin"/>
            </w:r>
            <w:r w:rsidR="00617CB9">
              <w:rPr>
                <w:noProof/>
                <w:webHidden/>
              </w:rPr>
              <w:instrText xml:space="preserve"> PAGEREF _Toc464219050 \h </w:instrText>
            </w:r>
            <w:r w:rsidR="00617CB9">
              <w:rPr>
                <w:noProof/>
                <w:webHidden/>
              </w:rPr>
            </w:r>
            <w:r w:rsidR="00617CB9">
              <w:rPr>
                <w:noProof/>
                <w:webHidden/>
              </w:rPr>
              <w:fldChar w:fldCharType="separate"/>
            </w:r>
            <w:r w:rsidR="00617CB9">
              <w:rPr>
                <w:noProof/>
                <w:webHidden/>
              </w:rPr>
              <w:t>14</w:t>
            </w:r>
            <w:r w:rsidR="00617CB9">
              <w:rPr>
                <w:noProof/>
                <w:webHidden/>
              </w:rPr>
              <w:fldChar w:fldCharType="end"/>
            </w:r>
          </w:hyperlink>
        </w:p>
        <w:p w:rsidR="00617CB9" w:rsidRDefault="00A2351B">
          <w:pPr>
            <w:pStyle w:val="TOC2"/>
            <w:tabs>
              <w:tab w:val="right" w:leader="dot" w:pos="9736"/>
            </w:tabs>
            <w:rPr>
              <w:rFonts w:asciiTheme="minorHAnsi" w:eastAsiaTheme="minorEastAsia" w:hAnsiTheme="minorHAnsi" w:cstheme="minorBidi"/>
              <w:noProof/>
              <w:kern w:val="0"/>
              <w:sz w:val="22"/>
              <w:lang w:val="en-NZ"/>
            </w:rPr>
          </w:pPr>
          <w:hyperlink w:anchor="_Toc464219051" w:history="1">
            <w:r w:rsidR="00617CB9" w:rsidRPr="000C0CBC">
              <w:rPr>
                <w:rStyle w:val="Hyperlink"/>
                <w:noProof/>
              </w:rPr>
              <w:t>crazydomains Premium</w:t>
            </w:r>
            <w:r w:rsidR="00617CB9">
              <w:rPr>
                <w:noProof/>
                <w:webHidden/>
              </w:rPr>
              <w:tab/>
            </w:r>
            <w:r w:rsidR="00617CB9">
              <w:rPr>
                <w:noProof/>
                <w:webHidden/>
              </w:rPr>
              <w:fldChar w:fldCharType="begin"/>
            </w:r>
            <w:r w:rsidR="00617CB9">
              <w:rPr>
                <w:noProof/>
                <w:webHidden/>
              </w:rPr>
              <w:instrText xml:space="preserve"> PAGEREF _Toc464219051 \h </w:instrText>
            </w:r>
            <w:r w:rsidR="00617CB9">
              <w:rPr>
                <w:noProof/>
                <w:webHidden/>
              </w:rPr>
            </w:r>
            <w:r w:rsidR="00617CB9">
              <w:rPr>
                <w:noProof/>
                <w:webHidden/>
              </w:rPr>
              <w:fldChar w:fldCharType="separate"/>
            </w:r>
            <w:r w:rsidR="00617CB9">
              <w:rPr>
                <w:noProof/>
                <w:webHidden/>
              </w:rPr>
              <w:t>15</w:t>
            </w:r>
            <w:r w:rsidR="00617CB9">
              <w:rPr>
                <w:noProof/>
                <w:webHidden/>
              </w:rPr>
              <w:fldChar w:fldCharType="end"/>
            </w:r>
          </w:hyperlink>
        </w:p>
        <w:p w:rsidR="00617CB9" w:rsidRDefault="00A2351B">
          <w:pPr>
            <w:pStyle w:val="TOC1"/>
            <w:tabs>
              <w:tab w:val="right" w:leader="dot" w:pos="9736"/>
            </w:tabs>
            <w:rPr>
              <w:rFonts w:asciiTheme="minorHAnsi" w:eastAsiaTheme="minorEastAsia" w:hAnsiTheme="minorHAnsi" w:cstheme="minorBidi"/>
              <w:noProof/>
              <w:kern w:val="0"/>
              <w:sz w:val="22"/>
              <w:lang w:val="en-NZ"/>
            </w:rPr>
          </w:pPr>
          <w:hyperlink w:anchor="_Toc464219052" w:history="1">
            <w:r w:rsidR="00617CB9" w:rsidRPr="000C0CBC">
              <w:rPr>
                <w:rStyle w:val="Hyperlink"/>
                <w:noProof/>
              </w:rPr>
              <w:t>Copyright</w:t>
            </w:r>
            <w:r w:rsidR="00617CB9">
              <w:rPr>
                <w:noProof/>
                <w:webHidden/>
              </w:rPr>
              <w:tab/>
            </w:r>
            <w:r w:rsidR="00617CB9">
              <w:rPr>
                <w:noProof/>
                <w:webHidden/>
              </w:rPr>
              <w:fldChar w:fldCharType="begin"/>
            </w:r>
            <w:r w:rsidR="00617CB9">
              <w:rPr>
                <w:noProof/>
                <w:webHidden/>
              </w:rPr>
              <w:instrText xml:space="preserve"> PAGEREF _Toc464219052 \h </w:instrText>
            </w:r>
            <w:r w:rsidR="00617CB9">
              <w:rPr>
                <w:noProof/>
                <w:webHidden/>
              </w:rPr>
            </w:r>
            <w:r w:rsidR="00617CB9">
              <w:rPr>
                <w:noProof/>
                <w:webHidden/>
              </w:rPr>
              <w:fldChar w:fldCharType="separate"/>
            </w:r>
            <w:r w:rsidR="00617CB9">
              <w:rPr>
                <w:noProof/>
                <w:webHidden/>
              </w:rPr>
              <w:t>16</w:t>
            </w:r>
            <w:r w:rsidR="00617CB9">
              <w:rPr>
                <w:noProof/>
                <w:webHidden/>
              </w:rPr>
              <w:fldChar w:fldCharType="end"/>
            </w:r>
          </w:hyperlink>
        </w:p>
        <w:p w:rsidR="00617CB9" w:rsidRDefault="00A2351B">
          <w:pPr>
            <w:pStyle w:val="TOC2"/>
            <w:tabs>
              <w:tab w:val="right" w:leader="dot" w:pos="9736"/>
            </w:tabs>
            <w:rPr>
              <w:rFonts w:asciiTheme="minorHAnsi" w:eastAsiaTheme="minorEastAsia" w:hAnsiTheme="minorHAnsi" w:cstheme="minorBidi"/>
              <w:noProof/>
              <w:kern w:val="0"/>
              <w:sz w:val="22"/>
              <w:lang w:val="en-NZ"/>
            </w:rPr>
          </w:pPr>
          <w:hyperlink w:anchor="_Toc464219053" w:history="1">
            <w:r w:rsidR="00617CB9" w:rsidRPr="000C0CBC">
              <w:rPr>
                <w:rStyle w:val="Hyperlink"/>
                <w:noProof/>
              </w:rPr>
              <w:t>Copyright notice</w:t>
            </w:r>
            <w:r w:rsidR="00617CB9">
              <w:rPr>
                <w:noProof/>
                <w:webHidden/>
              </w:rPr>
              <w:tab/>
            </w:r>
            <w:r w:rsidR="00617CB9">
              <w:rPr>
                <w:noProof/>
                <w:webHidden/>
              </w:rPr>
              <w:fldChar w:fldCharType="begin"/>
            </w:r>
            <w:r w:rsidR="00617CB9">
              <w:rPr>
                <w:noProof/>
                <w:webHidden/>
              </w:rPr>
              <w:instrText xml:space="preserve"> PAGEREF _Toc464219053 \h </w:instrText>
            </w:r>
            <w:r w:rsidR="00617CB9">
              <w:rPr>
                <w:noProof/>
                <w:webHidden/>
              </w:rPr>
            </w:r>
            <w:r w:rsidR="00617CB9">
              <w:rPr>
                <w:noProof/>
                <w:webHidden/>
              </w:rPr>
              <w:fldChar w:fldCharType="separate"/>
            </w:r>
            <w:r w:rsidR="00617CB9">
              <w:rPr>
                <w:noProof/>
                <w:webHidden/>
              </w:rPr>
              <w:t>16</w:t>
            </w:r>
            <w:r w:rsidR="00617CB9">
              <w:rPr>
                <w:noProof/>
                <w:webHidden/>
              </w:rPr>
              <w:fldChar w:fldCharType="end"/>
            </w:r>
          </w:hyperlink>
        </w:p>
        <w:p w:rsidR="00617CB9" w:rsidRDefault="00A2351B">
          <w:pPr>
            <w:pStyle w:val="TOC2"/>
            <w:tabs>
              <w:tab w:val="right" w:leader="dot" w:pos="9736"/>
            </w:tabs>
            <w:rPr>
              <w:rFonts w:asciiTheme="minorHAnsi" w:eastAsiaTheme="minorEastAsia" w:hAnsiTheme="minorHAnsi" w:cstheme="minorBidi"/>
              <w:noProof/>
              <w:kern w:val="0"/>
              <w:sz w:val="22"/>
              <w:lang w:val="en-NZ"/>
            </w:rPr>
          </w:pPr>
          <w:hyperlink w:anchor="_Toc464219054" w:history="1">
            <w:r w:rsidR="00617CB9" w:rsidRPr="000C0CBC">
              <w:rPr>
                <w:rStyle w:val="Hyperlink"/>
                <w:noProof/>
              </w:rPr>
              <w:t>About copyright</w:t>
            </w:r>
            <w:r w:rsidR="00617CB9">
              <w:rPr>
                <w:noProof/>
                <w:webHidden/>
              </w:rPr>
              <w:tab/>
            </w:r>
            <w:r w:rsidR="00617CB9">
              <w:rPr>
                <w:noProof/>
                <w:webHidden/>
              </w:rPr>
              <w:fldChar w:fldCharType="begin"/>
            </w:r>
            <w:r w:rsidR="00617CB9">
              <w:rPr>
                <w:noProof/>
                <w:webHidden/>
              </w:rPr>
              <w:instrText xml:space="preserve"> PAGEREF _Toc464219054 \h </w:instrText>
            </w:r>
            <w:r w:rsidR="00617CB9">
              <w:rPr>
                <w:noProof/>
                <w:webHidden/>
              </w:rPr>
            </w:r>
            <w:r w:rsidR="00617CB9">
              <w:rPr>
                <w:noProof/>
                <w:webHidden/>
              </w:rPr>
              <w:fldChar w:fldCharType="separate"/>
            </w:r>
            <w:r w:rsidR="00617CB9">
              <w:rPr>
                <w:noProof/>
                <w:webHidden/>
              </w:rPr>
              <w:t>16</w:t>
            </w:r>
            <w:r w:rsidR="00617CB9">
              <w:rPr>
                <w:noProof/>
                <w:webHidden/>
              </w:rPr>
              <w:fldChar w:fldCharType="end"/>
            </w:r>
          </w:hyperlink>
        </w:p>
        <w:p w:rsidR="00617CB9" w:rsidRDefault="00A2351B">
          <w:pPr>
            <w:pStyle w:val="TOC1"/>
            <w:tabs>
              <w:tab w:val="right" w:leader="dot" w:pos="9736"/>
            </w:tabs>
            <w:rPr>
              <w:rFonts w:asciiTheme="minorHAnsi" w:eastAsiaTheme="minorEastAsia" w:hAnsiTheme="minorHAnsi" w:cstheme="minorBidi"/>
              <w:noProof/>
              <w:kern w:val="0"/>
              <w:sz w:val="22"/>
              <w:lang w:val="en-NZ"/>
            </w:rPr>
          </w:pPr>
          <w:hyperlink w:anchor="_Toc464219055" w:history="1">
            <w:r w:rsidR="00617CB9" w:rsidRPr="000C0CBC">
              <w:rPr>
                <w:rStyle w:val="Hyperlink"/>
                <w:noProof/>
              </w:rPr>
              <w:t>Privacy</w:t>
            </w:r>
            <w:r w:rsidR="00617CB9">
              <w:rPr>
                <w:noProof/>
                <w:webHidden/>
              </w:rPr>
              <w:tab/>
            </w:r>
            <w:r w:rsidR="00617CB9">
              <w:rPr>
                <w:noProof/>
                <w:webHidden/>
              </w:rPr>
              <w:fldChar w:fldCharType="begin"/>
            </w:r>
            <w:r w:rsidR="00617CB9">
              <w:rPr>
                <w:noProof/>
                <w:webHidden/>
              </w:rPr>
              <w:instrText xml:space="preserve"> PAGEREF _Toc464219055 \h </w:instrText>
            </w:r>
            <w:r w:rsidR="00617CB9">
              <w:rPr>
                <w:noProof/>
                <w:webHidden/>
              </w:rPr>
            </w:r>
            <w:r w:rsidR="00617CB9">
              <w:rPr>
                <w:noProof/>
                <w:webHidden/>
              </w:rPr>
              <w:fldChar w:fldCharType="separate"/>
            </w:r>
            <w:r w:rsidR="00617CB9">
              <w:rPr>
                <w:noProof/>
                <w:webHidden/>
              </w:rPr>
              <w:t>17</w:t>
            </w:r>
            <w:r w:rsidR="00617CB9">
              <w:rPr>
                <w:noProof/>
                <w:webHidden/>
              </w:rPr>
              <w:fldChar w:fldCharType="end"/>
            </w:r>
          </w:hyperlink>
        </w:p>
        <w:p w:rsidR="00617CB9" w:rsidRDefault="00A2351B">
          <w:pPr>
            <w:pStyle w:val="TOC2"/>
            <w:tabs>
              <w:tab w:val="right" w:leader="dot" w:pos="9736"/>
            </w:tabs>
            <w:rPr>
              <w:rFonts w:asciiTheme="minorHAnsi" w:eastAsiaTheme="minorEastAsia" w:hAnsiTheme="minorHAnsi" w:cstheme="minorBidi"/>
              <w:noProof/>
              <w:kern w:val="0"/>
              <w:sz w:val="22"/>
              <w:lang w:val="en-NZ"/>
            </w:rPr>
          </w:pPr>
          <w:hyperlink r:id="rId8" w:anchor="_Toc464219056" w:history="1">
            <w:r w:rsidR="00617CB9" w:rsidRPr="000C0CBC">
              <w:rPr>
                <w:rStyle w:val="Hyperlink"/>
                <w:noProof/>
              </w:rPr>
              <w:t>Collection of information</w:t>
            </w:r>
            <w:r w:rsidR="00617CB9">
              <w:rPr>
                <w:noProof/>
                <w:webHidden/>
              </w:rPr>
              <w:tab/>
            </w:r>
            <w:r w:rsidR="00617CB9">
              <w:rPr>
                <w:noProof/>
                <w:webHidden/>
              </w:rPr>
              <w:fldChar w:fldCharType="begin"/>
            </w:r>
            <w:r w:rsidR="00617CB9">
              <w:rPr>
                <w:noProof/>
                <w:webHidden/>
              </w:rPr>
              <w:instrText xml:space="preserve"> PAGEREF _Toc464219056 \h </w:instrText>
            </w:r>
            <w:r w:rsidR="00617CB9">
              <w:rPr>
                <w:noProof/>
                <w:webHidden/>
              </w:rPr>
            </w:r>
            <w:r w:rsidR="00617CB9">
              <w:rPr>
                <w:noProof/>
                <w:webHidden/>
              </w:rPr>
              <w:fldChar w:fldCharType="separate"/>
            </w:r>
            <w:r w:rsidR="00617CB9">
              <w:rPr>
                <w:noProof/>
                <w:webHidden/>
              </w:rPr>
              <w:t>17</w:t>
            </w:r>
            <w:r w:rsidR="00617CB9">
              <w:rPr>
                <w:noProof/>
                <w:webHidden/>
              </w:rPr>
              <w:fldChar w:fldCharType="end"/>
            </w:r>
          </w:hyperlink>
        </w:p>
        <w:p w:rsidR="00617CB9" w:rsidRDefault="00A2351B">
          <w:pPr>
            <w:pStyle w:val="TOC2"/>
            <w:tabs>
              <w:tab w:val="right" w:leader="dot" w:pos="9736"/>
            </w:tabs>
            <w:rPr>
              <w:rFonts w:asciiTheme="minorHAnsi" w:eastAsiaTheme="minorEastAsia" w:hAnsiTheme="minorHAnsi" w:cstheme="minorBidi"/>
              <w:noProof/>
              <w:kern w:val="0"/>
              <w:sz w:val="22"/>
              <w:lang w:val="en-NZ"/>
            </w:rPr>
          </w:pPr>
          <w:hyperlink r:id="rId9" w:anchor="_Toc464219057" w:history="1">
            <w:r w:rsidR="00617CB9" w:rsidRPr="000C0CBC">
              <w:rPr>
                <w:rStyle w:val="Hyperlink"/>
                <w:noProof/>
              </w:rPr>
              <w:t>How we will use your information</w:t>
            </w:r>
            <w:r w:rsidR="00617CB9">
              <w:rPr>
                <w:noProof/>
                <w:webHidden/>
              </w:rPr>
              <w:tab/>
            </w:r>
            <w:r w:rsidR="00617CB9">
              <w:rPr>
                <w:noProof/>
                <w:webHidden/>
              </w:rPr>
              <w:fldChar w:fldCharType="begin"/>
            </w:r>
            <w:r w:rsidR="00617CB9">
              <w:rPr>
                <w:noProof/>
                <w:webHidden/>
              </w:rPr>
              <w:instrText xml:space="preserve"> PAGEREF _Toc464219057 \h </w:instrText>
            </w:r>
            <w:r w:rsidR="00617CB9">
              <w:rPr>
                <w:noProof/>
                <w:webHidden/>
              </w:rPr>
            </w:r>
            <w:r w:rsidR="00617CB9">
              <w:rPr>
                <w:noProof/>
                <w:webHidden/>
              </w:rPr>
              <w:fldChar w:fldCharType="separate"/>
            </w:r>
            <w:r w:rsidR="00617CB9">
              <w:rPr>
                <w:noProof/>
                <w:webHidden/>
              </w:rPr>
              <w:t>17</w:t>
            </w:r>
            <w:r w:rsidR="00617CB9">
              <w:rPr>
                <w:noProof/>
                <w:webHidden/>
              </w:rPr>
              <w:fldChar w:fldCharType="end"/>
            </w:r>
          </w:hyperlink>
        </w:p>
        <w:p w:rsidR="00617CB9" w:rsidRDefault="00A2351B">
          <w:pPr>
            <w:pStyle w:val="TOC2"/>
            <w:tabs>
              <w:tab w:val="right" w:leader="dot" w:pos="9736"/>
            </w:tabs>
            <w:rPr>
              <w:rFonts w:asciiTheme="minorHAnsi" w:eastAsiaTheme="minorEastAsia" w:hAnsiTheme="minorHAnsi" w:cstheme="minorBidi"/>
              <w:noProof/>
              <w:kern w:val="0"/>
              <w:sz w:val="22"/>
              <w:lang w:val="en-NZ"/>
            </w:rPr>
          </w:pPr>
          <w:hyperlink r:id="rId10" w:anchor="_Toc464219058" w:history="1">
            <w:r w:rsidR="00617CB9" w:rsidRPr="000C0CBC">
              <w:rPr>
                <w:rStyle w:val="Hyperlink"/>
                <w:noProof/>
              </w:rPr>
              <w:t>Unsubscribing</w:t>
            </w:r>
            <w:r w:rsidR="00617CB9">
              <w:rPr>
                <w:noProof/>
                <w:webHidden/>
              </w:rPr>
              <w:tab/>
            </w:r>
            <w:r w:rsidR="00617CB9">
              <w:rPr>
                <w:noProof/>
                <w:webHidden/>
              </w:rPr>
              <w:fldChar w:fldCharType="begin"/>
            </w:r>
            <w:r w:rsidR="00617CB9">
              <w:rPr>
                <w:noProof/>
                <w:webHidden/>
              </w:rPr>
              <w:instrText xml:space="preserve"> PAGEREF _Toc464219058 \h </w:instrText>
            </w:r>
            <w:r w:rsidR="00617CB9">
              <w:rPr>
                <w:noProof/>
                <w:webHidden/>
              </w:rPr>
            </w:r>
            <w:r w:rsidR="00617CB9">
              <w:rPr>
                <w:noProof/>
                <w:webHidden/>
              </w:rPr>
              <w:fldChar w:fldCharType="separate"/>
            </w:r>
            <w:r w:rsidR="00617CB9">
              <w:rPr>
                <w:noProof/>
                <w:webHidden/>
              </w:rPr>
              <w:t>17</w:t>
            </w:r>
            <w:r w:rsidR="00617CB9">
              <w:rPr>
                <w:noProof/>
                <w:webHidden/>
              </w:rPr>
              <w:fldChar w:fldCharType="end"/>
            </w:r>
          </w:hyperlink>
        </w:p>
        <w:p w:rsidR="00617CB9" w:rsidRDefault="00A2351B">
          <w:pPr>
            <w:pStyle w:val="TOC1"/>
            <w:tabs>
              <w:tab w:val="right" w:leader="dot" w:pos="9736"/>
            </w:tabs>
            <w:rPr>
              <w:rFonts w:asciiTheme="minorHAnsi" w:eastAsiaTheme="minorEastAsia" w:hAnsiTheme="minorHAnsi" w:cstheme="minorBidi"/>
              <w:noProof/>
              <w:kern w:val="0"/>
              <w:sz w:val="22"/>
              <w:lang w:val="en-NZ"/>
            </w:rPr>
          </w:pPr>
          <w:hyperlink w:anchor="_Toc464219059" w:history="1">
            <w:r w:rsidR="00617CB9" w:rsidRPr="000C0CBC">
              <w:rPr>
                <w:rStyle w:val="Hyperlink"/>
                <w:noProof/>
              </w:rPr>
              <w:t>Usability testing</w:t>
            </w:r>
            <w:r w:rsidR="00617CB9">
              <w:rPr>
                <w:noProof/>
                <w:webHidden/>
              </w:rPr>
              <w:tab/>
            </w:r>
            <w:r w:rsidR="00617CB9">
              <w:rPr>
                <w:noProof/>
                <w:webHidden/>
              </w:rPr>
              <w:fldChar w:fldCharType="begin"/>
            </w:r>
            <w:r w:rsidR="00617CB9">
              <w:rPr>
                <w:noProof/>
                <w:webHidden/>
              </w:rPr>
              <w:instrText xml:space="preserve"> PAGEREF _Toc464219059 \h </w:instrText>
            </w:r>
            <w:r w:rsidR="00617CB9">
              <w:rPr>
                <w:noProof/>
                <w:webHidden/>
              </w:rPr>
            </w:r>
            <w:r w:rsidR="00617CB9">
              <w:rPr>
                <w:noProof/>
                <w:webHidden/>
              </w:rPr>
              <w:fldChar w:fldCharType="separate"/>
            </w:r>
            <w:r w:rsidR="00617CB9">
              <w:rPr>
                <w:noProof/>
                <w:webHidden/>
              </w:rPr>
              <w:t>17</w:t>
            </w:r>
            <w:r w:rsidR="00617CB9">
              <w:rPr>
                <w:noProof/>
                <w:webHidden/>
              </w:rPr>
              <w:fldChar w:fldCharType="end"/>
            </w:r>
          </w:hyperlink>
        </w:p>
        <w:p w:rsidR="00617CB9" w:rsidRDefault="00A2351B">
          <w:pPr>
            <w:pStyle w:val="TOC1"/>
            <w:tabs>
              <w:tab w:val="right" w:leader="dot" w:pos="9736"/>
            </w:tabs>
            <w:rPr>
              <w:rFonts w:asciiTheme="minorHAnsi" w:eastAsiaTheme="minorEastAsia" w:hAnsiTheme="minorHAnsi" w:cstheme="minorBidi"/>
              <w:noProof/>
              <w:kern w:val="0"/>
              <w:sz w:val="22"/>
              <w:lang w:val="en-NZ"/>
            </w:rPr>
          </w:pPr>
          <w:hyperlink w:anchor="_Toc464219060" w:history="1">
            <w:r w:rsidR="00617CB9" w:rsidRPr="000C0CBC">
              <w:rPr>
                <w:rStyle w:val="Hyperlink"/>
                <w:noProof/>
              </w:rPr>
              <w:t>Timeline</w:t>
            </w:r>
            <w:r w:rsidR="00617CB9">
              <w:rPr>
                <w:noProof/>
                <w:webHidden/>
              </w:rPr>
              <w:tab/>
            </w:r>
            <w:r w:rsidR="00617CB9">
              <w:rPr>
                <w:noProof/>
                <w:webHidden/>
              </w:rPr>
              <w:fldChar w:fldCharType="begin"/>
            </w:r>
            <w:r w:rsidR="00617CB9">
              <w:rPr>
                <w:noProof/>
                <w:webHidden/>
              </w:rPr>
              <w:instrText xml:space="preserve"> PAGEREF _Toc464219060 \h </w:instrText>
            </w:r>
            <w:r w:rsidR="00617CB9">
              <w:rPr>
                <w:noProof/>
                <w:webHidden/>
              </w:rPr>
            </w:r>
            <w:r w:rsidR="00617CB9">
              <w:rPr>
                <w:noProof/>
                <w:webHidden/>
              </w:rPr>
              <w:fldChar w:fldCharType="separate"/>
            </w:r>
            <w:r w:rsidR="00617CB9">
              <w:rPr>
                <w:noProof/>
                <w:webHidden/>
              </w:rPr>
              <w:t>18</w:t>
            </w:r>
            <w:r w:rsidR="00617CB9">
              <w:rPr>
                <w:noProof/>
                <w:webHidden/>
              </w:rPr>
              <w:fldChar w:fldCharType="end"/>
            </w:r>
          </w:hyperlink>
        </w:p>
        <w:p w:rsidR="00617CB9" w:rsidRDefault="00A2351B">
          <w:pPr>
            <w:pStyle w:val="TOC1"/>
            <w:tabs>
              <w:tab w:val="right" w:leader="dot" w:pos="9736"/>
            </w:tabs>
            <w:rPr>
              <w:rFonts w:asciiTheme="minorHAnsi" w:eastAsiaTheme="minorEastAsia" w:hAnsiTheme="minorHAnsi" w:cstheme="minorBidi"/>
              <w:noProof/>
              <w:kern w:val="0"/>
              <w:sz w:val="22"/>
              <w:lang w:val="en-NZ"/>
            </w:rPr>
          </w:pPr>
          <w:hyperlink w:anchor="_Toc464219061" w:history="1">
            <w:r w:rsidR="00617CB9" w:rsidRPr="000C0CBC">
              <w:rPr>
                <w:rStyle w:val="Hyperlink"/>
                <w:noProof/>
              </w:rPr>
              <w:t>Budget</w:t>
            </w:r>
            <w:r w:rsidR="00617CB9">
              <w:rPr>
                <w:noProof/>
                <w:webHidden/>
              </w:rPr>
              <w:tab/>
            </w:r>
            <w:r w:rsidR="00617CB9">
              <w:rPr>
                <w:noProof/>
                <w:webHidden/>
              </w:rPr>
              <w:fldChar w:fldCharType="begin"/>
            </w:r>
            <w:r w:rsidR="00617CB9">
              <w:rPr>
                <w:noProof/>
                <w:webHidden/>
              </w:rPr>
              <w:instrText xml:space="preserve"> PAGEREF _Toc464219061 \h </w:instrText>
            </w:r>
            <w:r w:rsidR="00617CB9">
              <w:rPr>
                <w:noProof/>
                <w:webHidden/>
              </w:rPr>
            </w:r>
            <w:r w:rsidR="00617CB9">
              <w:rPr>
                <w:noProof/>
                <w:webHidden/>
              </w:rPr>
              <w:fldChar w:fldCharType="separate"/>
            </w:r>
            <w:r w:rsidR="00617CB9">
              <w:rPr>
                <w:noProof/>
                <w:webHidden/>
              </w:rPr>
              <w:t>19</w:t>
            </w:r>
            <w:r w:rsidR="00617CB9">
              <w:rPr>
                <w:noProof/>
                <w:webHidden/>
              </w:rPr>
              <w:fldChar w:fldCharType="end"/>
            </w:r>
          </w:hyperlink>
        </w:p>
        <w:p w:rsidR="00617CB9" w:rsidRDefault="00A2351B">
          <w:pPr>
            <w:pStyle w:val="TOC2"/>
            <w:tabs>
              <w:tab w:val="right" w:leader="dot" w:pos="9736"/>
            </w:tabs>
            <w:rPr>
              <w:rFonts w:asciiTheme="minorHAnsi" w:eastAsiaTheme="minorEastAsia" w:hAnsiTheme="minorHAnsi" w:cstheme="minorBidi"/>
              <w:noProof/>
              <w:kern w:val="0"/>
              <w:sz w:val="22"/>
              <w:lang w:val="en-NZ"/>
            </w:rPr>
          </w:pPr>
          <w:hyperlink w:anchor="_Toc464219062" w:history="1">
            <w:r w:rsidR="00617CB9" w:rsidRPr="000C0CBC">
              <w:rPr>
                <w:rStyle w:val="Hyperlink"/>
                <w:noProof/>
              </w:rPr>
              <w:t>Support and maintenance</w:t>
            </w:r>
            <w:r w:rsidR="00617CB9">
              <w:rPr>
                <w:noProof/>
                <w:webHidden/>
              </w:rPr>
              <w:tab/>
            </w:r>
            <w:r w:rsidR="00617CB9">
              <w:rPr>
                <w:noProof/>
                <w:webHidden/>
              </w:rPr>
              <w:fldChar w:fldCharType="begin"/>
            </w:r>
            <w:r w:rsidR="00617CB9">
              <w:rPr>
                <w:noProof/>
                <w:webHidden/>
              </w:rPr>
              <w:instrText xml:space="preserve"> PAGEREF _Toc464219062 \h </w:instrText>
            </w:r>
            <w:r w:rsidR="00617CB9">
              <w:rPr>
                <w:noProof/>
                <w:webHidden/>
              </w:rPr>
            </w:r>
            <w:r w:rsidR="00617CB9">
              <w:rPr>
                <w:noProof/>
                <w:webHidden/>
              </w:rPr>
              <w:fldChar w:fldCharType="separate"/>
            </w:r>
            <w:r w:rsidR="00617CB9">
              <w:rPr>
                <w:noProof/>
                <w:webHidden/>
              </w:rPr>
              <w:t>19</w:t>
            </w:r>
            <w:r w:rsidR="00617CB9">
              <w:rPr>
                <w:noProof/>
                <w:webHidden/>
              </w:rPr>
              <w:fldChar w:fldCharType="end"/>
            </w:r>
          </w:hyperlink>
        </w:p>
        <w:p w:rsidR="00D42E50" w:rsidRDefault="00D42E50">
          <w:r>
            <w:rPr>
              <w:b/>
              <w:bCs/>
              <w:lang w:val="ja-JP"/>
            </w:rPr>
            <w:fldChar w:fldCharType="end"/>
          </w:r>
        </w:p>
      </w:sdtContent>
    </w:sdt>
    <w:p w:rsidR="007F534C" w:rsidRDefault="007F534C">
      <w:pPr>
        <w:widowControl/>
        <w:jc w:val="left"/>
        <w:rPr>
          <w:rFonts w:eastAsiaTheme="minorEastAsia"/>
        </w:rPr>
      </w:pPr>
    </w:p>
    <w:p w:rsidR="007F534C" w:rsidRDefault="007F534C">
      <w:pPr>
        <w:widowControl/>
        <w:jc w:val="left"/>
        <w:rPr>
          <w:rFonts w:eastAsiaTheme="minorEastAsia"/>
        </w:rPr>
        <w:sectPr w:rsidR="007F534C" w:rsidSect="00536300">
          <w:footerReference w:type="default" r:id="rId11"/>
          <w:pgSz w:w="11906" w:h="16838"/>
          <w:pgMar w:top="1440" w:right="1080" w:bottom="1440" w:left="1080" w:header="851" w:footer="992" w:gutter="0"/>
          <w:pgNumType w:fmt="lowerRoman" w:start="0"/>
          <w:cols w:space="425"/>
          <w:docGrid w:type="lines" w:linePitch="360"/>
        </w:sectPr>
      </w:pPr>
    </w:p>
    <w:p w:rsidR="005C31FB" w:rsidRPr="00663FD4" w:rsidRDefault="005C31FB" w:rsidP="00695E66">
      <w:pPr>
        <w:pStyle w:val="Heading1"/>
      </w:pPr>
      <w:bookmarkStart w:id="3" w:name="_Toc464219022"/>
      <w:r w:rsidRPr="00663FD4">
        <w:lastRenderedPageBreak/>
        <w:t>Client details</w:t>
      </w:r>
      <w:bookmarkEnd w:id="3"/>
    </w:p>
    <w:p w:rsidR="00CC68CA" w:rsidRDefault="00CC68CA" w:rsidP="00695E66">
      <w:pPr>
        <w:pStyle w:val="Heading2"/>
      </w:pPr>
      <w:bookmarkStart w:id="4" w:name="_Toc464219023"/>
      <w:r>
        <w:rPr>
          <w:rFonts w:hint="eastAsia"/>
        </w:rPr>
        <w:t>About the client</w:t>
      </w:r>
      <w:bookmarkEnd w:id="4"/>
    </w:p>
    <w:p w:rsidR="00FA019F" w:rsidRDefault="00962FBB" w:rsidP="003E04A0">
      <w:r>
        <w:t>The c</w:t>
      </w:r>
      <w:r w:rsidR="00FA019F">
        <w:t>lient is Miles Coltrane, who is a collector of live jazz recordings.</w:t>
      </w:r>
      <w:r w:rsidR="00D666A0">
        <w:t xml:space="preserve"> </w:t>
      </w:r>
      <w:r w:rsidR="00644B81">
        <w:t xml:space="preserve">He wishes to share his vast collection with the world via the World Wide Web. </w:t>
      </w:r>
      <w:r w:rsidR="00DE078D">
        <w:t xml:space="preserve">He is collecting recordings for 40 years and has 10,000 recordings. He is familiar with whole range of jazz music. He finds the products and records himself and not buying. </w:t>
      </w:r>
      <w:r w:rsidR="00D666A0">
        <w:t>His favorite instrument is fretless base, which he plays himself.</w:t>
      </w:r>
      <w:r w:rsidR="00F405F0">
        <w:t xml:space="preserve"> He is not interested in owning events like open mic nights.</w:t>
      </w:r>
    </w:p>
    <w:p w:rsidR="00F405F0" w:rsidRDefault="00F405F0" w:rsidP="003E04A0"/>
    <w:p w:rsidR="00CC68CA" w:rsidRPr="005D3BFB" w:rsidRDefault="00CC68CA" w:rsidP="00695E66">
      <w:pPr>
        <w:pStyle w:val="Heading2"/>
      </w:pPr>
      <w:bookmarkStart w:id="5" w:name="_Toc464219024"/>
      <w:r>
        <w:rPr>
          <w:rFonts w:hint="eastAsia"/>
        </w:rPr>
        <w:t>About the company</w:t>
      </w:r>
      <w:bookmarkEnd w:id="5"/>
    </w:p>
    <w:p w:rsidR="006E7A05" w:rsidRDefault="00FA019F" w:rsidP="003E04A0">
      <w:r>
        <w:t>“</w:t>
      </w:r>
      <w:proofErr w:type="spellStart"/>
      <w:r>
        <w:rPr>
          <w:rFonts w:hint="eastAsia"/>
        </w:rPr>
        <w:t>Jivin</w:t>
      </w:r>
      <w:proofErr w:type="spellEnd"/>
      <w:r>
        <w:t>’ Jazz” is his company</w:t>
      </w:r>
      <w:r w:rsidR="005D3BFB">
        <w:t xml:space="preserve"> </w:t>
      </w:r>
      <w:r w:rsidR="001F2DFB">
        <w:t>established</w:t>
      </w:r>
      <w:r w:rsidR="00D666A0">
        <w:t xml:space="preserve"> in 1999. </w:t>
      </w:r>
      <w:r w:rsidR="005D3BFB">
        <w:t xml:space="preserve">It </w:t>
      </w:r>
      <w:r w:rsidR="00D666A0">
        <w:t>is</w:t>
      </w:r>
      <w:r w:rsidR="005D3BFB">
        <w:t xml:space="preserve"> a</w:t>
      </w:r>
      <w:r w:rsidR="00D666A0">
        <w:t xml:space="preserve"> small</w:t>
      </w:r>
      <w:r w:rsidR="005D3BFB">
        <w:t xml:space="preserve"> company</w:t>
      </w:r>
      <w:r w:rsidR="00D666A0">
        <w:t xml:space="preserve"> and </w:t>
      </w:r>
      <w:r w:rsidR="005D3BFB">
        <w:t xml:space="preserve">he is the </w:t>
      </w:r>
      <w:r w:rsidR="001F2DFB">
        <w:t>sole</w:t>
      </w:r>
      <w:r w:rsidR="005D3BFB">
        <w:t xml:space="preserve"> staff.</w:t>
      </w:r>
      <w:r w:rsidR="00CF02B0">
        <w:t xml:space="preserve"> The company </w:t>
      </w:r>
      <w:r w:rsidR="0059138E">
        <w:t>manages</w:t>
      </w:r>
      <w:r w:rsidR="00CF02B0">
        <w:t xml:space="preserve"> the rights for his recordings.</w:t>
      </w:r>
      <w:r w:rsidR="00C318E5">
        <w:t xml:space="preserve"> The company does not sell any goods.</w:t>
      </w:r>
      <w:r w:rsidR="00CF02B0">
        <w:t xml:space="preserve"> </w:t>
      </w:r>
      <w:r w:rsidR="008959FE">
        <w:t>There is no competition.</w:t>
      </w:r>
    </w:p>
    <w:p w:rsidR="00A45525" w:rsidRDefault="00A45525" w:rsidP="003E04A0"/>
    <w:p w:rsidR="006E7A05" w:rsidRPr="0025679D" w:rsidRDefault="006E7A05" w:rsidP="003E04A0">
      <w:pPr>
        <w:rPr>
          <w:b/>
        </w:rPr>
      </w:pPr>
      <w:r w:rsidRPr="0025679D">
        <w:rPr>
          <w:b/>
        </w:rPr>
        <w:t>Contact</w:t>
      </w:r>
      <w:r w:rsidR="006A3B11">
        <w:rPr>
          <w:b/>
        </w:rPr>
        <w:t xml:space="preserve"> details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103"/>
      </w:tblGrid>
      <w:tr w:rsidR="006A3B11" w:rsidTr="00250B2C">
        <w:tc>
          <w:tcPr>
            <w:tcW w:w="1555" w:type="dxa"/>
          </w:tcPr>
          <w:p w:rsidR="006A3B11" w:rsidRDefault="006A3B11" w:rsidP="003E04A0">
            <w:r>
              <w:t>Address</w:t>
            </w:r>
          </w:p>
        </w:tc>
        <w:tc>
          <w:tcPr>
            <w:tcW w:w="5103" w:type="dxa"/>
          </w:tcPr>
          <w:p w:rsidR="006A3B11" w:rsidRDefault="006A3B11" w:rsidP="003E04A0">
            <w:r w:rsidRPr="006A3B11">
              <w:t>130 Madras St, Christchurch Central, Christchurch</w:t>
            </w:r>
          </w:p>
        </w:tc>
      </w:tr>
      <w:tr w:rsidR="006A3B11" w:rsidTr="00250B2C">
        <w:tc>
          <w:tcPr>
            <w:tcW w:w="1555" w:type="dxa"/>
          </w:tcPr>
          <w:p w:rsidR="006A3B11" w:rsidRDefault="006A3B11" w:rsidP="003E04A0">
            <w:r>
              <w:t>Email</w:t>
            </w:r>
          </w:p>
        </w:tc>
        <w:tc>
          <w:tcPr>
            <w:tcW w:w="5103" w:type="dxa"/>
          </w:tcPr>
          <w:p w:rsidR="006A3B11" w:rsidRDefault="00A2351B" w:rsidP="003E04A0">
            <w:hyperlink r:id="rId12" w:history="1">
              <w:r w:rsidR="006A3B11" w:rsidRPr="00034858">
                <w:rPr>
                  <w:rStyle w:val="Hyperlink"/>
                </w:rPr>
                <w:t>miles@jivin-jazz.co.nz</w:t>
              </w:r>
            </w:hyperlink>
          </w:p>
        </w:tc>
      </w:tr>
      <w:tr w:rsidR="006A3B11" w:rsidTr="00250B2C">
        <w:tc>
          <w:tcPr>
            <w:tcW w:w="1555" w:type="dxa"/>
          </w:tcPr>
          <w:p w:rsidR="006A3B11" w:rsidRDefault="006A3B11" w:rsidP="003E04A0">
            <w:r>
              <w:t>Phone number</w:t>
            </w:r>
          </w:p>
        </w:tc>
        <w:tc>
          <w:tcPr>
            <w:tcW w:w="5103" w:type="dxa"/>
          </w:tcPr>
          <w:p w:rsidR="006A3B11" w:rsidRDefault="006A3B11" w:rsidP="003E04A0">
            <w:r>
              <w:t>03 940 8000</w:t>
            </w:r>
          </w:p>
        </w:tc>
      </w:tr>
    </w:tbl>
    <w:p w:rsidR="00726615" w:rsidRDefault="00726615" w:rsidP="003E04A0"/>
    <w:p w:rsidR="005C31FB" w:rsidRPr="00663FD4" w:rsidRDefault="005C31FB" w:rsidP="00695E66">
      <w:pPr>
        <w:pStyle w:val="Heading1"/>
      </w:pPr>
      <w:bookmarkStart w:id="6" w:name="_Toc464219025"/>
      <w:r w:rsidRPr="00663FD4">
        <w:t>Goals</w:t>
      </w:r>
      <w:bookmarkEnd w:id="6"/>
    </w:p>
    <w:p w:rsidR="00A26DDA" w:rsidRDefault="00A26DDA" w:rsidP="003E04A0">
      <w:r>
        <w:t>T</w:t>
      </w:r>
      <w:r w:rsidRPr="00A26DDA">
        <w:t>o have a successful website that broadens people's appreciation of jazz</w:t>
      </w:r>
      <w:r>
        <w:t>.</w:t>
      </w:r>
      <w:r w:rsidR="003938FE">
        <w:t xml:space="preserve"> </w:t>
      </w:r>
      <w:r>
        <w:t>E</w:t>
      </w:r>
      <w:r w:rsidRPr="00A26DDA">
        <w:t>specially interested in introducing younger people to a range of jazz and getting them enthused about it</w:t>
      </w:r>
      <w:r>
        <w:t>.</w:t>
      </w:r>
    </w:p>
    <w:p w:rsidR="00A26DDA" w:rsidRPr="00A26DDA" w:rsidRDefault="00A26DDA" w:rsidP="003E04A0"/>
    <w:p w:rsidR="005C31FB" w:rsidRDefault="005C31FB" w:rsidP="00695E66">
      <w:pPr>
        <w:pStyle w:val="Heading1"/>
      </w:pPr>
      <w:bookmarkStart w:id="7" w:name="_Toc464219026"/>
      <w:r w:rsidRPr="00663FD4">
        <w:t>Objectives</w:t>
      </w:r>
      <w:bookmarkEnd w:id="7"/>
    </w:p>
    <w:p w:rsidR="00774061" w:rsidRDefault="00CF3773" w:rsidP="003E04A0">
      <w:r>
        <w:t>T</w:t>
      </w:r>
      <w:r w:rsidR="00774061">
        <w:rPr>
          <w:rFonts w:hint="eastAsia"/>
        </w:rPr>
        <w:t>h</w:t>
      </w:r>
      <w:r w:rsidR="00774061">
        <w:t>e</w:t>
      </w:r>
      <w:r w:rsidR="00774061">
        <w:rPr>
          <w:rFonts w:hint="eastAsia"/>
        </w:rPr>
        <w:t xml:space="preserve"> </w:t>
      </w:r>
      <w:r w:rsidR="00774061">
        <w:t xml:space="preserve">project sets following </w:t>
      </w:r>
      <w:r w:rsidR="00D54317">
        <w:t xml:space="preserve">as </w:t>
      </w:r>
      <w:r w:rsidR="00774061">
        <w:t>objectives.</w:t>
      </w:r>
    </w:p>
    <w:p w:rsidR="0074099B" w:rsidRPr="00CF3773" w:rsidRDefault="0074099B" w:rsidP="003E04A0"/>
    <w:p w:rsidR="004E7CC9" w:rsidRPr="0025679D" w:rsidRDefault="004E7CC9" w:rsidP="003E04A0">
      <w:pPr>
        <w:rPr>
          <w:b/>
        </w:rPr>
      </w:pPr>
      <w:r w:rsidRPr="0025679D">
        <w:rPr>
          <w:b/>
        </w:rPr>
        <w:t xml:space="preserve">Achieve </w:t>
      </w:r>
      <w:r w:rsidR="00917579" w:rsidRPr="0025679D">
        <w:rPr>
          <w:b/>
        </w:rPr>
        <w:t>1</w:t>
      </w:r>
      <w:r w:rsidR="00C24E21" w:rsidRPr="0025679D">
        <w:rPr>
          <w:b/>
        </w:rPr>
        <w:t>,</w:t>
      </w:r>
      <w:r w:rsidR="00917579" w:rsidRPr="0025679D">
        <w:rPr>
          <w:b/>
        </w:rPr>
        <w:t>000</w:t>
      </w:r>
      <w:r w:rsidRPr="0025679D">
        <w:rPr>
          <w:b/>
        </w:rPr>
        <w:t xml:space="preserve"> page views</w:t>
      </w:r>
      <w:r w:rsidR="007B1E22" w:rsidRPr="0025679D">
        <w:rPr>
          <w:b/>
        </w:rPr>
        <w:t xml:space="preserve"> per day</w:t>
      </w:r>
      <w:r w:rsidRPr="0025679D">
        <w:rPr>
          <w:b/>
        </w:rPr>
        <w:t xml:space="preserve"> </w:t>
      </w:r>
      <w:r w:rsidR="007B1E22" w:rsidRPr="0025679D">
        <w:rPr>
          <w:b/>
        </w:rPr>
        <w:t>at</w:t>
      </w:r>
      <w:r w:rsidRPr="0025679D">
        <w:rPr>
          <w:b/>
        </w:rPr>
        <w:t xml:space="preserve"> </w:t>
      </w:r>
      <w:r w:rsidR="00D47590" w:rsidRPr="0025679D">
        <w:rPr>
          <w:b/>
        </w:rPr>
        <w:t>the</w:t>
      </w:r>
      <w:r w:rsidR="007B1E22" w:rsidRPr="0025679D">
        <w:rPr>
          <w:b/>
        </w:rPr>
        <w:t xml:space="preserve"> end of</w:t>
      </w:r>
      <w:r w:rsidR="00D47590" w:rsidRPr="0025679D">
        <w:rPr>
          <w:b/>
        </w:rPr>
        <w:t xml:space="preserve"> first </w:t>
      </w:r>
      <w:r w:rsidRPr="0025679D">
        <w:rPr>
          <w:b/>
        </w:rPr>
        <w:t>3 months</w:t>
      </w:r>
      <w:r w:rsidRPr="0025679D">
        <w:rPr>
          <w:rFonts w:hint="eastAsia"/>
          <w:b/>
        </w:rPr>
        <w:t>.</w:t>
      </w:r>
    </w:p>
    <w:p w:rsidR="0074099B" w:rsidRDefault="00CF3773" w:rsidP="0025679D">
      <w:pPr>
        <w:ind w:leftChars="100" w:left="210"/>
      </w:pPr>
      <w:r>
        <w:t>To measure successfulness of the website, we set the number of page views as an objective.</w:t>
      </w:r>
      <w:r w:rsidR="00C24E21">
        <w:t xml:space="preserve"> Unfortunately, there is no good answer for how many page views should a website get. So we set 1,000 page views on a tentative basis</w:t>
      </w:r>
      <w:r w:rsidR="00E3379C">
        <w:t xml:space="preserve"> and will </w:t>
      </w:r>
      <w:r w:rsidR="002966E8">
        <w:t>review</w:t>
      </w:r>
      <w:r w:rsidR="00E3379C">
        <w:t xml:space="preserve"> the objective at the end of first 3 months.</w:t>
      </w:r>
    </w:p>
    <w:p w:rsidR="00C24E21" w:rsidRPr="00E3379C" w:rsidRDefault="00C24E21" w:rsidP="003E04A0"/>
    <w:p w:rsidR="004E7CC9" w:rsidRPr="0025679D" w:rsidRDefault="004E7CC9" w:rsidP="003E04A0">
      <w:pPr>
        <w:rPr>
          <w:b/>
        </w:rPr>
      </w:pPr>
      <w:r w:rsidRPr="0025679D">
        <w:rPr>
          <w:b/>
        </w:rPr>
        <w:t xml:space="preserve">Achieve </w:t>
      </w:r>
      <w:r w:rsidR="00917579" w:rsidRPr="0025679D">
        <w:rPr>
          <w:b/>
        </w:rPr>
        <w:t>35</w:t>
      </w:r>
      <w:r w:rsidRPr="0025679D">
        <w:rPr>
          <w:b/>
        </w:rPr>
        <w:t xml:space="preserve">% ratio of young people </w:t>
      </w:r>
      <w:r w:rsidR="00917579" w:rsidRPr="0025679D">
        <w:rPr>
          <w:b/>
        </w:rPr>
        <w:t>(aged 15-25) on newsletter sign</w:t>
      </w:r>
      <w:r w:rsidRPr="0025679D">
        <w:rPr>
          <w:b/>
        </w:rPr>
        <w:t>up.</w:t>
      </w:r>
    </w:p>
    <w:p w:rsidR="00774061" w:rsidRDefault="00917579" w:rsidP="0025679D">
      <w:pPr>
        <w:ind w:leftChars="100" w:left="210"/>
      </w:pPr>
      <w:r>
        <w:t>To measure if the website is appealing to young people, we will put a survey on the newsletter signup form. If 35% of subscription are by young people, we can say that the website is successfully appealing to younger generation.</w:t>
      </w:r>
    </w:p>
    <w:p w:rsidR="00917579" w:rsidRPr="00917579" w:rsidRDefault="00917579" w:rsidP="003E04A0"/>
    <w:p w:rsidR="005C31FB" w:rsidRPr="00663FD4" w:rsidRDefault="005C31FB" w:rsidP="00695E66">
      <w:pPr>
        <w:pStyle w:val="Heading1"/>
      </w:pPr>
      <w:bookmarkStart w:id="8" w:name="_Toc464219027"/>
      <w:r w:rsidRPr="00663FD4">
        <w:lastRenderedPageBreak/>
        <w:t>Target audience</w:t>
      </w:r>
      <w:bookmarkEnd w:id="8"/>
    </w:p>
    <w:p w:rsidR="00424E44" w:rsidRDefault="00912B0E" w:rsidP="003E04A0">
      <w:r>
        <w:t>T</w:t>
      </w:r>
      <w:r>
        <w:rPr>
          <w:rFonts w:hint="eastAsia"/>
        </w:rPr>
        <w:t xml:space="preserve">he </w:t>
      </w:r>
      <w:r>
        <w:t>m</w:t>
      </w:r>
      <w:r w:rsidR="006D4265">
        <w:t>ain</w:t>
      </w:r>
      <w:r>
        <w:t xml:space="preserve"> </w:t>
      </w:r>
      <w:r w:rsidR="006D4265">
        <w:t>target is young people aged 15-25.</w:t>
      </w:r>
    </w:p>
    <w:p w:rsidR="00424E44" w:rsidRDefault="00912B0E" w:rsidP="003E04A0">
      <w:r>
        <w:t>T</w:t>
      </w:r>
      <w:r>
        <w:rPr>
          <w:rFonts w:hint="eastAsia"/>
        </w:rPr>
        <w:t xml:space="preserve">he </w:t>
      </w:r>
      <w:r>
        <w:t>website sh</w:t>
      </w:r>
      <w:r w:rsidR="006D4265">
        <w:t>ould appeal to a wide age range</w:t>
      </w:r>
      <w:r w:rsidR="00424E44">
        <w:t>.</w:t>
      </w:r>
    </w:p>
    <w:p w:rsidR="00912B0E" w:rsidRDefault="00424E44" w:rsidP="003E04A0">
      <w:r>
        <w:t>The website should appeal</w:t>
      </w:r>
      <w:r w:rsidR="006D4265">
        <w:t xml:space="preserve"> to who does not usually listen to jazz music.</w:t>
      </w:r>
    </w:p>
    <w:p w:rsidR="00BC77E5" w:rsidRPr="00E83EDF" w:rsidRDefault="00BC77E5" w:rsidP="003E04A0"/>
    <w:p w:rsidR="005C31FB" w:rsidRDefault="005C31FB" w:rsidP="00695E66">
      <w:pPr>
        <w:pStyle w:val="Heading1"/>
      </w:pPr>
      <w:bookmarkStart w:id="9" w:name="_Toc464219028"/>
      <w:r w:rsidRPr="00663FD4">
        <w:rPr>
          <w:rFonts w:hint="eastAsia"/>
        </w:rPr>
        <w:t>Personas</w:t>
      </w:r>
      <w:bookmarkEnd w:id="9"/>
    </w:p>
    <w:p w:rsidR="00141036" w:rsidRDefault="00141036" w:rsidP="003E04A0">
      <w:r>
        <w:rPr>
          <w:rFonts w:hint="eastAsia"/>
        </w:rPr>
        <w:t>Personas represent the users.</w:t>
      </w:r>
      <w:r>
        <w:t xml:space="preserve"> As the main target of this website is young people, we create two</w:t>
      </w:r>
      <w:r w:rsidR="00795004">
        <w:t xml:space="preserve"> different</w:t>
      </w:r>
      <w:r>
        <w:t xml:space="preserve"> personas within this range of age.</w:t>
      </w:r>
    </w:p>
    <w:p w:rsidR="008959FE" w:rsidRDefault="008959FE">
      <w:pPr>
        <w:widowControl/>
        <w:jc w:val="left"/>
      </w:pPr>
      <w:r>
        <w:br w:type="page"/>
      </w:r>
    </w:p>
    <w:p w:rsidR="00327D56" w:rsidRPr="00795004" w:rsidRDefault="00327D56" w:rsidP="003E04A0">
      <w:r>
        <w:rPr>
          <w:rFonts w:hint="eastAsia"/>
          <w:noProof/>
          <w:lang w:val="en-NZ"/>
        </w:rPr>
        <w:lastRenderedPageBreak/>
        <w:drawing>
          <wp:inline distT="0" distB="0" distL="0" distR="0" wp14:anchorId="1E3557AD" wp14:editId="7F713806">
            <wp:extent cx="6188710" cy="3481070"/>
            <wp:effectExtent l="0" t="0" r="2540" b="508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ummer.jpg"/>
                    <pic:cNvPicPr/>
                  </pic:nvPicPr>
                  <pic:blipFill>
                    <a:blip r:embed="rId13">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rsidR="00236B3B" w:rsidRPr="003E04A0" w:rsidRDefault="00440F01" w:rsidP="003E04A0">
      <w:pPr>
        <w:rPr>
          <w:sz w:val="48"/>
          <w:szCs w:val="48"/>
        </w:rPr>
      </w:pPr>
      <w:r w:rsidRPr="003E04A0">
        <w:rPr>
          <w:sz w:val="48"/>
          <w:szCs w:val="48"/>
        </w:rPr>
        <w:t>Glenn Walsh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7609"/>
      </w:tblGrid>
      <w:tr w:rsidR="007C623E" w:rsidTr="007C623E">
        <w:tc>
          <w:tcPr>
            <w:tcW w:w="2127" w:type="dxa"/>
          </w:tcPr>
          <w:p w:rsidR="007C623E" w:rsidRPr="007C623E" w:rsidRDefault="007C623E" w:rsidP="003E04A0">
            <w:r w:rsidRPr="007C623E">
              <w:rPr>
                <w:rFonts w:hint="eastAsia"/>
              </w:rPr>
              <w:t>Age</w:t>
            </w:r>
          </w:p>
        </w:tc>
        <w:tc>
          <w:tcPr>
            <w:tcW w:w="7609" w:type="dxa"/>
          </w:tcPr>
          <w:p w:rsidR="007C623E" w:rsidRDefault="007C623E" w:rsidP="003E04A0">
            <w:r>
              <w:rPr>
                <w:rFonts w:hint="eastAsia"/>
              </w:rPr>
              <w:t>16</w:t>
            </w:r>
          </w:p>
        </w:tc>
      </w:tr>
      <w:tr w:rsidR="007C623E" w:rsidTr="007C623E">
        <w:tc>
          <w:tcPr>
            <w:tcW w:w="2127" w:type="dxa"/>
          </w:tcPr>
          <w:p w:rsidR="007C623E" w:rsidRPr="007C623E" w:rsidRDefault="007C623E" w:rsidP="003E04A0">
            <w:r w:rsidRPr="007C623E">
              <w:rPr>
                <w:rFonts w:hint="eastAsia"/>
              </w:rPr>
              <w:t>Role</w:t>
            </w:r>
          </w:p>
        </w:tc>
        <w:tc>
          <w:tcPr>
            <w:tcW w:w="7609" w:type="dxa"/>
          </w:tcPr>
          <w:p w:rsidR="007C623E" w:rsidRDefault="007C623E" w:rsidP="003E04A0">
            <w:r>
              <w:rPr>
                <w:rFonts w:hint="eastAsia"/>
              </w:rPr>
              <w:t>A student who loves music but have</w:t>
            </w:r>
            <w:r w:rsidR="00181E4C">
              <w:t>n’t</w:t>
            </w:r>
            <w:r>
              <w:rPr>
                <w:rFonts w:hint="eastAsia"/>
              </w:rPr>
              <w:t xml:space="preserve"> been interested in jazz</w:t>
            </w:r>
          </w:p>
        </w:tc>
      </w:tr>
      <w:tr w:rsidR="007C623E" w:rsidTr="007C623E">
        <w:tc>
          <w:tcPr>
            <w:tcW w:w="2127" w:type="dxa"/>
          </w:tcPr>
          <w:p w:rsidR="007C623E" w:rsidRPr="007C623E" w:rsidRDefault="007C623E" w:rsidP="003E04A0">
            <w:r w:rsidRPr="007C623E">
              <w:rPr>
                <w:rFonts w:hint="eastAsia"/>
              </w:rPr>
              <w:t>Computer Literacy</w:t>
            </w:r>
          </w:p>
        </w:tc>
        <w:tc>
          <w:tcPr>
            <w:tcW w:w="7609" w:type="dxa"/>
          </w:tcPr>
          <w:p w:rsidR="007C623E" w:rsidRDefault="007C623E" w:rsidP="003E04A0">
            <w:r>
              <w:rPr>
                <w:rFonts w:hint="eastAsia"/>
              </w:rPr>
              <w:t>Medium</w:t>
            </w:r>
            <w:r w:rsidR="009C3067">
              <w:t>. Usually use mobile and not familiar with desktop.</w:t>
            </w:r>
          </w:p>
        </w:tc>
      </w:tr>
      <w:tr w:rsidR="007C623E" w:rsidTr="007C623E">
        <w:tc>
          <w:tcPr>
            <w:tcW w:w="2127" w:type="dxa"/>
          </w:tcPr>
          <w:p w:rsidR="007C623E" w:rsidRPr="007C623E" w:rsidRDefault="007C623E" w:rsidP="003E04A0">
            <w:r w:rsidRPr="007C623E">
              <w:rPr>
                <w:rFonts w:hint="eastAsia"/>
              </w:rPr>
              <w:t xml:space="preserve">Music </w:t>
            </w:r>
            <w:r w:rsidRPr="007C623E">
              <w:t>Favor</w:t>
            </w:r>
          </w:p>
        </w:tc>
        <w:tc>
          <w:tcPr>
            <w:tcW w:w="7609" w:type="dxa"/>
          </w:tcPr>
          <w:p w:rsidR="007C623E" w:rsidRDefault="007C623E" w:rsidP="003E04A0">
            <w:r>
              <w:rPr>
                <w:rFonts w:hint="eastAsia"/>
              </w:rPr>
              <w:t>Rock</w:t>
            </w:r>
            <w:r>
              <w:t>. Playing drums in a school band.</w:t>
            </w:r>
          </w:p>
        </w:tc>
      </w:tr>
    </w:tbl>
    <w:p w:rsidR="007C623E" w:rsidRPr="007C623E" w:rsidRDefault="007C623E" w:rsidP="003E04A0"/>
    <w:p w:rsidR="00DB2764" w:rsidRPr="003E04A0" w:rsidRDefault="00DB2764" w:rsidP="003E04A0">
      <w:pPr>
        <w:rPr>
          <w:b/>
          <w:color w:val="5B9BD5" w:themeColor="accent1"/>
        </w:rPr>
      </w:pPr>
      <w:r w:rsidRPr="003E04A0">
        <w:rPr>
          <w:b/>
          <w:color w:val="5B9BD5" w:themeColor="accent1"/>
        </w:rPr>
        <w:t>Goal</w:t>
      </w:r>
    </w:p>
    <w:p w:rsidR="00DB2764" w:rsidRDefault="00DB2764" w:rsidP="003E04A0">
      <w:pPr>
        <w:pStyle w:val="ListParagraph"/>
        <w:numPr>
          <w:ilvl w:val="0"/>
          <w:numId w:val="12"/>
        </w:numPr>
        <w:ind w:leftChars="0"/>
      </w:pPr>
      <w:r>
        <w:rPr>
          <w:rFonts w:hint="eastAsia"/>
        </w:rPr>
        <w:t>Find new kind of music that he can be crazy about.</w:t>
      </w:r>
    </w:p>
    <w:p w:rsidR="007C623E" w:rsidRDefault="007C623E" w:rsidP="003E04A0"/>
    <w:p w:rsidR="007C623E" w:rsidRPr="003E04A0" w:rsidRDefault="003D2A95" w:rsidP="003E04A0">
      <w:pPr>
        <w:rPr>
          <w:b/>
          <w:color w:val="5B9BD5" w:themeColor="accent1"/>
        </w:rPr>
      </w:pPr>
      <w:r w:rsidRPr="003E04A0">
        <w:rPr>
          <w:b/>
          <w:color w:val="5B9BD5" w:themeColor="accent1"/>
        </w:rPr>
        <w:t>Frustrations</w:t>
      </w:r>
    </w:p>
    <w:p w:rsidR="00327D56" w:rsidRDefault="00327D56" w:rsidP="003E04A0">
      <w:pPr>
        <w:pStyle w:val="ListParagraph"/>
        <w:numPr>
          <w:ilvl w:val="0"/>
          <w:numId w:val="12"/>
        </w:numPr>
        <w:ind w:leftChars="0"/>
      </w:pPr>
      <w:r>
        <w:t>Does</w:t>
      </w:r>
      <w:r w:rsidR="00181E4C">
        <w:t>n’t</w:t>
      </w:r>
      <w:r>
        <w:t xml:space="preserve"> look 16 years-old.</w:t>
      </w:r>
    </w:p>
    <w:p w:rsidR="00DB2764" w:rsidRDefault="00DB2764" w:rsidP="003E04A0">
      <w:pPr>
        <w:pStyle w:val="ListParagraph"/>
        <w:numPr>
          <w:ilvl w:val="0"/>
          <w:numId w:val="12"/>
        </w:numPr>
        <w:ind w:leftChars="0"/>
      </w:pPr>
      <w:r>
        <w:t xml:space="preserve">Playing rock drums for 2 years, </w:t>
      </w:r>
      <w:r w:rsidR="00D3244D">
        <w:t xml:space="preserve">gradually </w:t>
      </w:r>
      <w:r>
        <w:t>getting bored, looking for something new.</w:t>
      </w:r>
    </w:p>
    <w:p w:rsidR="007C623E" w:rsidRDefault="007C623E" w:rsidP="003E04A0"/>
    <w:p w:rsidR="00DB2764" w:rsidRPr="003E04A0" w:rsidRDefault="00DB2764" w:rsidP="003E04A0">
      <w:pPr>
        <w:rPr>
          <w:b/>
          <w:color w:val="5B9BD5" w:themeColor="accent1"/>
        </w:rPr>
      </w:pPr>
      <w:r w:rsidRPr="003E04A0">
        <w:rPr>
          <w:rFonts w:hint="eastAsia"/>
          <w:b/>
          <w:color w:val="5B9BD5" w:themeColor="accent1"/>
        </w:rPr>
        <w:t>Narrative</w:t>
      </w:r>
    </w:p>
    <w:p w:rsidR="00DB2764" w:rsidRDefault="0001340D" w:rsidP="003E04A0">
      <w:r>
        <w:t xml:space="preserve">Glenn is 16 years old, single, and a student at Burnside high school. His mother loves music and thus he grew up listening to many kinds of music. His mother’s favorite musicians are: The Eagles, Cream, Eric Clapton, The Police, Sting, The Allman Brothers Band, </w:t>
      </w:r>
      <w:proofErr w:type="spellStart"/>
      <w:r>
        <w:t>Lynyrd</w:t>
      </w:r>
      <w:proofErr w:type="spellEnd"/>
      <w:r>
        <w:t xml:space="preserve"> </w:t>
      </w:r>
      <w:proofErr w:type="spellStart"/>
      <w:r>
        <w:t>Skynyrd</w:t>
      </w:r>
      <w:proofErr w:type="spellEnd"/>
      <w:r>
        <w:t xml:space="preserve"> and </w:t>
      </w:r>
      <w:proofErr w:type="spellStart"/>
      <w:r>
        <w:t>Brecker</w:t>
      </w:r>
      <w:proofErr w:type="spellEnd"/>
      <w:r>
        <w:t xml:space="preserve"> Brothers. He first liked Hotel California of The Eagles because he </w:t>
      </w:r>
      <w:r w:rsidR="001978CE">
        <w:t>could imagine the scenery and he could felt smells of dust. As he grew he gradually became to like rock</w:t>
      </w:r>
      <w:r w:rsidR="00887206">
        <w:t xml:space="preserve"> music</w:t>
      </w:r>
      <w:r w:rsidR="001978CE">
        <w:t>. The first album he bought was Californication of Red Hot Chili Peppers. He started playing drums when he was 14, when he and his friends decided to begin a rock band. He chose to play drums because he was</w:t>
      </w:r>
      <w:r w:rsidR="00430916">
        <w:t>n’</w:t>
      </w:r>
      <w:r w:rsidR="001978CE">
        <w:t>t</w:t>
      </w:r>
      <w:r w:rsidR="00430916">
        <w:t xml:space="preserve"> a</w:t>
      </w:r>
      <w:r w:rsidR="001978CE">
        <w:t xml:space="preserve"> good </w:t>
      </w:r>
      <w:r w:rsidR="00430916">
        <w:t>singer</w:t>
      </w:r>
      <w:r w:rsidR="001978CE">
        <w:t xml:space="preserve"> and other instruments like guitar </w:t>
      </w:r>
      <w:r w:rsidR="00887206">
        <w:t xml:space="preserve">or bass </w:t>
      </w:r>
      <w:r w:rsidR="001978CE">
        <w:t xml:space="preserve">looked difficult. Playing rock drums for 2 years, he started to get bored of its </w:t>
      </w:r>
      <w:r w:rsidR="00887206">
        <w:t>monotonous rhythm and looking for something new.</w:t>
      </w:r>
    </w:p>
    <w:p w:rsidR="00440F01" w:rsidRPr="00327D56" w:rsidRDefault="00440F01" w:rsidP="003E04A0">
      <w:r>
        <w:rPr>
          <w:rFonts w:hint="eastAsia"/>
          <w:noProof/>
          <w:lang w:val="en-NZ"/>
        </w:rPr>
        <w:lastRenderedPageBreak/>
        <w:drawing>
          <wp:inline distT="0" distB="0" distL="0" distR="0" wp14:anchorId="357F3684" wp14:editId="6C5B3500">
            <wp:extent cx="6096000" cy="3048000"/>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orkingWoma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96000" cy="3048000"/>
                    </a:xfrm>
                    <a:prstGeom prst="rect">
                      <a:avLst/>
                    </a:prstGeom>
                  </pic:spPr>
                </pic:pic>
              </a:graphicData>
            </a:graphic>
          </wp:inline>
        </w:drawing>
      </w:r>
    </w:p>
    <w:p w:rsidR="00236B3B" w:rsidRPr="003E04A0" w:rsidRDefault="00B5323F" w:rsidP="003E04A0">
      <w:pPr>
        <w:rPr>
          <w:sz w:val="48"/>
          <w:szCs w:val="48"/>
        </w:rPr>
      </w:pPr>
      <w:r w:rsidRPr="003E04A0">
        <w:rPr>
          <w:sz w:val="48"/>
          <w:szCs w:val="48"/>
        </w:rPr>
        <w:t>Hanna</w:t>
      </w:r>
      <w:r w:rsidR="003D2A95" w:rsidRPr="003E04A0">
        <w:rPr>
          <w:sz w:val="48"/>
          <w:szCs w:val="48"/>
        </w:rPr>
        <w:t xml:space="preserve"> Tanaka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7609"/>
      </w:tblGrid>
      <w:tr w:rsidR="00181E4C" w:rsidTr="003E04A0">
        <w:tc>
          <w:tcPr>
            <w:tcW w:w="2127" w:type="dxa"/>
          </w:tcPr>
          <w:p w:rsidR="00181E4C" w:rsidRPr="007C623E" w:rsidRDefault="00181E4C" w:rsidP="003E04A0">
            <w:r w:rsidRPr="007C623E">
              <w:rPr>
                <w:rFonts w:hint="eastAsia"/>
              </w:rPr>
              <w:t>Age</w:t>
            </w:r>
          </w:p>
        </w:tc>
        <w:tc>
          <w:tcPr>
            <w:tcW w:w="7609" w:type="dxa"/>
          </w:tcPr>
          <w:p w:rsidR="00181E4C" w:rsidRDefault="00181E4C" w:rsidP="003E04A0">
            <w:r>
              <w:rPr>
                <w:rFonts w:hint="eastAsia"/>
              </w:rPr>
              <w:t>24</w:t>
            </w:r>
          </w:p>
        </w:tc>
      </w:tr>
      <w:tr w:rsidR="00181E4C" w:rsidTr="003E04A0">
        <w:tc>
          <w:tcPr>
            <w:tcW w:w="2127" w:type="dxa"/>
          </w:tcPr>
          <w:p w:rsidR="00181E4C" w:rsidRPr="007C623E" w:rsidRDefault="00181E4C" w:rsidP="003E04A0">
            <w:r w:rsidRPr="007C623E">
              <w:rPr>
                <w:rFonts w:hint="eastAsia"/>
              </w:rPr>
              <w:t>Role</w:t>
            </w:r>
          </w:p>
        </w:tc>
        <w:tc>
          <w:tcPr>
            <w:tcW w:w="7609" w:type="dxa"/>
          </w:tcPr>
          <w:p w:rsidR="00181E4C" w:rsidRDefault="00181E4C" w:rsidP="003E04A0">
            <w:r>
              <w:t>A business woman who casually listens to music</w:t>
            </w:r>
          </w:p>
        </w:tc>
      </w:tr>
      <w:tr w:rsidR="00181E4C" w:rsidTr="003E04A0">
        <w:tc>
          <w:tcPr>
            <w:tcW w:w="2127" w:type="dxa"/>
          </w:tcPr>
          <w:p w:rsidR="00181E4C" w:rsidRPr="007C623E" w:rsidRDefault="00181E4C" w:rsidP="003E04A0">
            <w:r w:rsidRPr="007C623E">
              <w:rPr>
                <w:rFonts w:hint="eastAsia"/>
              </w:rPr>
              <w:t>Computer Literacy</w:t>
            </w:r>
          </w:p>
        </w:tc>
        <w:tc>
          <w:tcPr>
            <w:tcW w:w="7609" w:type="dxa"/>
          </w:tcPr>
          <w:p w:rsidR="00181E4C" w:rsidRDefault="00181E4C" w:rsidP="003E04A0">
            <w:r>
              <w:t xml:space="preserve">High. She uses computer for her </w:t>
            </w:r>
            <w:r w:rsidR="00BB09AA">
              <w:t xml:space="preserve">daily </w:t>
            </w:r>
            <w:r>
              <w:t>work and good at searching.</w:t>
            </w:r>
          </w:p>
        </w:tc>
      </w:tr>
      <w:tr w:rsidR="00181E4C" w:rsidTr="003E04A0">
        <w:tc>
          <w:tcPr>
            <w:tcW w:w="2127" w:type="dxa"/>
          </w:tcPr>
          <w:p w:rsidR="00181E4C" w:rsidRPr="007C623E" w:rsidRDefault="00181E4C" w:rsidP="003E04A0">
            <w:r w:rsidRPr="007C623E">
              <w:rPr>
                <w:rFonts w:hint="eastAsia"/>
              </w:rPr>
              <w:t xml:space="preserve">Music </w:t>
            </w:r>
            <w:r w:rsidRPr="007C623E">
              <w:t>Favor</w:t>
            </w:r>
          </w:p>
        </w:tc>
        <w:tc>
          <w:tcPr>
            <w:tcW w:w="7609" w:type="dxa"/>
          </w:tcPr>
          <w:p w:rsidR="00181E4C" w:rsidRDefault="00181E4C" w:rsidP="003E04A0">
            <w:r>
              <w:t>Doesn’t have specific favor. Usually listen to hit music coming from car radio.</w:t>
            </w:r>
          </w:p>
        </w:tc>
      </w:tr>
    </w:tbl>
    <w:p w:rsidR="00181E4C" w:rsidRPr="00181E4C" w:rsidRDefault="00181E4C" w:rsidP="003E04A0"/>
    <w:p w:rsidR="00181E4C" w:rsidRPr="003E04A0" w:rsidRDefault="00181E4C" w:rsidP="003E04A0">
      <w:pPr>
        <w:rPr>
          <w:b/>
          <w:color w:val="5B9BD5" w:themeColor="accent1"/>
        </w:rPr>
      </w:pPr>
      <w:r w:rsidRPr="003E04A0">
        <w:rPr>
          <w:b/>
          <w:color w:val="5B9BD5" w:themeColor="accent1"/>
        </w:rPr>
        <w:t>Goal</w:t>
      </w:r>
    </w:p>
    <w:p w:rsidR="00181E4C" w:rsidRDefault="00BB09AA" w:rsidP="003E04A0">
      <w:pPr>
        <w:pStyle w:val="ListParagraph"/>
        <w:numPr>
          <w:ilvl w:val="0"/>
          <w:numId w:val="13"/>
        </w:numPr>
        <w:ind w:leftChars="0"/>
      </w:pPr>
      <w:r>
        <w:t>Find information about</w:t>
      </w:r>
      <w:r>
        <w:rPr>
          <w:rFonts w:hint="eastAsia"/>
        </w:rPr>
        <w:t xml:space="preserve"> Pat </w:t>
      </w:r>
      <w:proofErr w:type="spellStart"/>
      <w:r>
        <w:rPr>
          <w:rFonts w:hint="eastAsia"/>
        </w:rPr>
        <w:t>Metheny</w:t>
      </w:r>
      <w:proofErr w:type="spellEnd"/>
      <w:r>
        <w:rPr>
          <w:rFonts w:hint="eastAsia"/>
        </w:rPr>
        <w:t>.</w:t>
      </w:r>
    </w:p>
    <w:p w:rsidR="00B5323F" w:rsidRPr="00BB09AA" w:rsidRDefault="00B5323F" w:rsidP="003E04A0"/>
    <w:p w:rsidR="00181E4C" w:rsidRPr="00F04AFF" w:rsidRDefault="00181E4C" w:rsidP="003E04A0">
      <w:pPr>
        <w:rPr>
          <w:b/>
          <w:color w:val="5B9BD5" w:themeColor="accent1"/>
        </w:rPr>
      </w:pPr>
      <w:r w:rsidRPr="00F04AFF">
        <w:rPr>
          <w:b/>
          <w:color w:val="5B9BD5" w:themeColor="accent1"/>
        </w:rPr>
        <w:t>Frustrations</w:t>
      </w:r>
    </w:p>
    <w:p w:rsidR="00181E4C" w:rsidRDefault="004C6B95" w:rsidP="003E04A0">
      <w:pPr>
        <w:pStyle w:val="ListParagraph"/>
        <w:numPr>
          <w:ilvl w:val="0"/>
          <w:numId w:val="13"/>
        </w:numPr>
        <w:ind w:leftChars="0"/>
      </w:pPr>
      <w:r>
        <w:t>She finds some good</w:t>
      </w:r>
      <w:r w:rsidR="00CF16E7">
        <w:t xml:space="preserve"> music</w:t>
      </w:r>
      <w:r w:rsidR="0020697B">
        <w:t xml:space="preserve"> </w:t>
      </w:r>
      <w:r>
        <w:t>from time to time</w:t>
      </w:r>
      <w:r w:rsidR="00CF16E7">
        <w:t xml:space="preserve">, </w:t>
      </w:r>
      <w:r>
        <w:t xml:space="preserve">but </w:t>
      </w:r>
      <w:r w:rsidR="0020697B">
        <w:t>not much information</w:t>
      </w:r>
      <w:r w:rsidR="00CF16E7">
        <w:t xml:space="preserve"> </w:t>
      </w:r>
      <w:r w:rsidR="000D5DC1">
        <w:t>about the player</w:t>
      </w:r>
      <w:r w:rsidR="0020697B">
        <w:t xml:space="preserve"> is provided</w:t>
      </w:r>
      <w:r w:rsidR="00CF16E7">
        <w:t>.</w:t>
      </w:r>
    </w:p>
    <w:p w:rsidR="00CF16E7" w:rsidRPr="004C6B95" w:rsidRDefault="00CF16E7" w:rsidP="003E04A0"/>
    <w:p w:rsidR="00181E4C" w:rsidRPr="00F04AFF" w:rsidRDefault="00181E4C" w:rsidP="003E04A0">
      <w:pPr>
        <w:rPr>
          <w:b/>
          <w:color w:val="5B9BD5" w:themeColor="accent1"/>
        </w:rPr>
      </w:pPr>
      <w:r w:rsidRPr="00F04AFF">
        <w:rPr>
          <w:rFonts w:hint="eastAsia"/>
          <w:b/>
          <w:color w:val="5B9BD5" w:themeColor="accent1"/>
        </w:rPr>
        <w:t>Narrative</w:t>
      </w:r>
    </w:p>
    <w:p w:rsidR="00181E4C" w:rsidRDefault="00B5323F" w:rsidP="003E04A0">
      <w:r>
        <w:rPr>
          <w:rFonts w:hint="eastAsia"/>
        </w:rPr>
        <w:t>Hanna</w:t>
      </w:r>
      <w:r>
        <w:t xml:space="preserve"> is 24 years old, </w:t>
      </w:r>
      <w:r w:rsidR="0003678D">
        <w:t>single</w:t>
      </w:r>
      <w:r>
        <w:t>, and working as a statistics analyst at Statistics New Zealand. She loves people</w:t>
      </w:r>
      <w:r w:rsidR="006637CA">
        <w:t xml:space="preserve"> and</w:t>
      </w:r>
      <w:r>
        <w:t xml:space="preserve"> often goes out with</w:t>
      </w:r>
      <w:r w:rsidR="001B7A39">
        <w:t xml:space="preserve"> her</w:t>
      </w:r>
      <w:r>
        <w:t xml:space="preserve"> friends. </w:t>
      </w:r>
      <w:r w:rsidR="00BB09AA">
        <w:t>Recently when she was</w:t>
      </w:r>
      <w:r w:rsidR="00F84195">
        <w:t xml:space="preserve"> at a bar with</w:t>
      </w:r>
      <w:r w:rsidR="00BB09AA">
        <w:t xml:space="preserve"> </w:t>
      </w:r>
      <w:r w:rsidR="00F84195">
        <w:t>one of her</w:t>
      </w:r>
      <w:r w:rsidR="00BB09AA">
        <w:t xml:space="preserve"> friend</w:t>
      </w:r>
      <w:r w:rsidR="00F84195">
        <w:t>s</w:t>
      </w:r>
      <w:r w:rsidR="00BB09AA">
        <w:t xml:space="preserve">, a nice music came to her ear and the friend taught her that it’s Pat </w:t>
      </w:r>
      <w:proofErr w:type="spellStart"/>
      <w:r w:rsidR="00BB09AA">
        <w:t>Metheny</w:t>
      </w:r>
      <w:proofErr w:type="spellEnd"/>
      <w:r w:rsidR="00BB09AA">
        <w:t>.</w:t>
      </w:r>
      <w:r w:rsidR="009F4D3C">
        <w:t xml:space="preserve"> She got interested and wants to find out more about </w:t>
      </w:r>
      <w:r w:rsidR="001253A6">
        <w:t>the musician</w:t>
      </w:r>
      <w:r w:rsidR="009F4D3C">
        <w:t>.</w:t>
      </w:r>
    </w:p>
    <w:p w:rsidR="008959FE" w:rsidRDefault="008959FE">
      <w:pPr>
        <w:widowControl/>
        <w:jc w:val="left"/>
      </w:pPr>
      <w:r>
        <w:br w:type="page"/>
      </w:r>
    </w:p>
    <w:p w:rsidR="005C31FB" w:rsidRDefault="005C31FB" w:rsidP="00695E66">
      <w:pPr>
        <w:pStyle w:val="Heading1"/>
      </w:pPr>
      <w:bookmarkStart w:id="10" w:name="_Toc464219029"/>
      <w:r w:rsidRPr="00663FD4">
        <w:lastRenderedPageBreak/>
        <w:t>Website structure</w:t>
      </w:r>
      <w:bookmarkEnd w:id="10"/>
    </w:p>
    <w:p w:rsidR="00363223" w:rsidRDefault="00363223" w:rsidP="003E04A0">
      <w:r>
        <w:rPr>
          <w:rFonts w:hint="eastAsia"/>
        </w:rPr>
        <w:t xml:space="preserve">This section </w:t>
      </w:r>
      <w:r>
        <w:t>provides the list of pages and a sitemap.</w:t>
      </w:r>
    </w:p>
    <w:p w:rsidR="00363223" w:rsidRPr="00363223" w:rsidRDefault="00363223" w:rsidP="003E04A0"/>
    <w:p w:rsidR="00BC77E5" w:rsidRDefault="00085CE9" w:rsidP="00695E66">
      <w:pPr>
        <w:pStyle w:val="Heading2"/>
      </w:pPr>
      <w:bookmarkStart w:id="11" w:name="_Toc464219030"/>
      <w:r>
        <w:t>R</w:t>
      </w:r>
      <w:r w:rsidR="00D52467">
        <w:t>equired pages</w:t>
      </w:r>
      <w:bookmarkEnd w:id="11"/>
    </w:p>
    <w:p w:rsidR="00305FE9" w:rsidRDefault="00305FE9" w:rsidP="003E04A0">
      <w:pPr>
        <w:pStyle w:val="ListParagraph"/>
        <w:numPr>
          <w:ilvl w:val="0"/>
          <w:numId w:val="4"/>
        </w:numPr>
        <w:ind w:leftChars="0"/>
      </w:pPr>
      <w:r>
        <w:t>Home</w:t>
      </w:r>
    </w:p>
    <w:p w:rsidR="00305FE9" w:rsidRDefault="00305FE9" w:rsidP="003E04A0">
      <w:pPr>
        <w:pStyle w:val="ListParagraph"/>
        <w:numPr>
          <w:ilvl w:val="0"/>
          <w:numId w:val="4"/>
        </w:numPr>
        <w:ind w:leftChars="0"/>
      </w:pPr>
      <w:r>
        <w:t>Musician Information</w:t>
      </w:r>
    </w:p>
    <w:p w:rsidR="00305FE9" w:rsidRDefault="00305FE9" w:rsidP="003E04A0">
      <w:pPr>
        <w:pStyle w:val="ListParagraph"/>
        <w:numPr>
          <w:ilvl w:val="0"/>
          <w:numId w:val="4"/>
        </w:numPr>
        <w:ind w:leftChars="0"/>
      </w:pPr>
      <w:r>
        <w:t>Recording Index</w:t>
      </w:r>
    </w:p>
    <w:p w:rsidR="00305FE9" w:rsidRDefault="00305FE9" w:rsidP="003E04A0">
      <w:pPr>
        <w:pStyle w:val="ListParagraph"/>
        <w:numPr>
          <w:ilvl w:val="0"/>
          <w:numId w:val="4"/>
        </w:numPr>
        <w:ind w:leftChars="0"/>
      </w:pPr>
      <w:r>
        <w:t>Recordings</w:t>
      </w:r>
      <w:r w:rsidR="00046CA4">
        <w:t xml:space="preserve"> (three pages)</w:t>
      </w:r>
    </w:p>
    <w:p w:rsidR="00305FE9" w:rsidRDefault="00305FE9" w:rsidP="003E04A0">
      <w:pPr>
        <w:pStyle w:val="ListParagraph"/>
        <w:numPr>
          <w:ilvl w:val="0"/>
          <w:numId w:val="4"/>
        </w:numPr>
        <w:ind w:leftChars="0"/>
      </w:pPr>
      <w:r>
        <w:t>Blog</w:t>
      </w:r>
    </w:p>
    <w:p w:rsidR="00305FE9" w:rsidRDefault="00305FE9" w:rsidP="003E04A0">
      <w:pPr>
        <w:pStyle w:val="ListParagraph"/>
        <w:numPr>
          <w:ilvl w:val="0"/>
          <w:numId w:val="4"/>
        </w:numPr>
        <w:ind w:leftChars="0"/>
      </w:pPr>
      <w:r>
        <w:t>About Us</w:t>
      </w:r>
    </w:p>
    <w:p w:rsidR="00305FE9" w:rsidRDefault="00305FE9" w:rsidP="003E04A0">
      <w:pPr>
        <w:pStyle w:val="ListParagraph"/>
        <w:numPr>
          <w:ilvl w:val="0"/>
          <w:numId w:val="4"/>
        </w:numPr>
        <w:ind w:leftChars="0"/>
      </w:pPr>
      <w:r>
        <w:t>Contact Us</w:t>
      </w:r>
    </w:p>
    <w:p w:rsidR="00305FE9" w:rsidRDefault="00305FE9" w:rsidP="003E04A0"/>
    <w:p w:rsidR="00EB3CE1" w:rsidRDefault="00EB3CE1" w:rsidP="00695E66">
      <w:pPr>
        <w:pStyle w:val="Heading2"/>
      </w:pPr>
      <w:bookmarkStart w:id="12" w:name="_Toc464219031"/>
      <w:r>
        <w:t>S</w:t>
      </w:r>
      <w:r>
        <w:rPr>
          <w:rFonts w:hint="eastAsia"/>
        </w:rPr>
        <w:t>itemap</w:t>
      </w:r>
      <w:bookmarkEnd w:id="12"/>
    </w:p>
    <w:p w:rsidR="00D52467" w:rsidRDefault="00EB3CE1" w:rsidP="003E04A0">
      <w:r>
        <w:rPr>
          <w:rFonts w:hint="eastAsia"/>
          <w:noProof/>
          <w:lang w:val="en-NZ"/>
        </w:rPr>
        <mc:AlternateContent>
          <mc:Choice Requires="wpc">
            <w:drawing>
              <wp:inline distT="0" distB="0" distL="0" distR="0" wp14:anchorId="020D330C" wp14:editId="4F6BF227">
                <wp:extent cx="6191250" cy="2867025"/>
                <wp:effectExtent l="0" t="0" r="0" b="9525"/>
                <wp:docPr id="1" name="キャンバス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正方形/長方形 2"/>
                        <wps:cNvSpPr/>
                        <wps:spPr>
                          <a:xfrm>
                            <a:off x="2686050" y="0"/>
                            <a:ext cx="990600" cy="390525"/>
                          </a:xfrm>
                          <a:prstGeom prst="rect">
                            <a:avLst/>
                          </a:prstGeom>
                        </wps:spPr>
                        <wps:style>
                          <a:lnRef idx="2">
                            <a:schemeClr val="dk1"/>
                          </a:lnRef>
                          <a:fillRef idx="1">
                            <a:schemeClr val="lt1"/>
                          </a:fillRef>
                          <a:effectRef idx="0">
                            <a:schemeClr val="dk1"/>
                          </a:effectRef>
                          <a:fontRef idx="minor">
                            <a:schemeClr val="dk1"/>
                          </a:fontRef>
                        </wps:style>
                        <wps:txbx>
                          <w:txbxContent>
                            <w:p w:rsidR="00A2351B" w:rsidRDefault="00A2351B" w:rsidP="00354634">
                              <w:pPr>
                                <w:jc w:val="center"/>
                              </w:pPr>
                              <w:r>
                                <w:rPr>
                                  <w:rFonts w:hint="eastAsia"/>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正方形/長方形 3"/>
                        <wps:cNvSpPr/>
                        <wps:spPr>
                          <a:xfrm>
                            <a:off x="3254375" y="714375"/>
                            <a:ext cx="990600" cy="390525"/>
                          </a:xfrm>
                          <a:prstGeom prst="rect">
                            <a:avLst/>
                          </a:prstGeom>
                        </wps:spPr>
                        <wps:style>
                          <a:lnRef idx="2">
                            <a:schemeClr val="dk1"/>
                          </a:lnRef>
                          <a:fillRef idx="1">
                            <a:schemeClr val="lt1"/>
                          </a:fillRef>
                          <a:effectRef idx="0">
                            <a:schemeClr val="dk1"/>
                          </a:effectRef>
                          <a:fontRef idx="minor">
                            <a:schemeClr val="dk1"/>
                          </a:fontRef>
                        </wps:style>
                        <wps:txbx>
                          <w:txbxContent>
                            <w:p w:rsidR="00A2351B" w:rsidRDefault="00A2351B" w:rsidP="00354634">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正方形/長方形 4"/>
                        <wps:cNvSpPr/>
                        <wps:spPr>
                          <a:xfrm>
                            <a:off x="4524375" y="714375"/>
                            <a:ext cx="990600" cy="390525"/>
                          </a:xfrm>
                          <a:prstGeom prst="rect">
                            <a:avLst/>
                          </a:prstGeom>
                        </wps:spPr>
                        <wps:style>
                          <a:lnRef idx="2">
                            <a:schemeClr val="dk1"/>
                          </a:lnRef>
                          <a:fillRef idx="1">
                            <a:schemeClr val="lt1"/>
                          </a:fillRef>
                          <a:effectRef idx="0">
                            <a:schemeClr val="dk1"/>
                          </a:effectRef>
                          <a:fontRef idx="minor">
                            <a:schemeClr val="dk1"/>
                          </a:fontRef>
                        </wps:style>
                        <wps:txbx>
                          <w:txbxContent>
                            <w:p w:rsidR="00A2351B" w:rsidRDefault="00A2351B" w:rsidP="00354634">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正方形/長方形 5"/>
                        <wps:cNvSpPr/>
                        <wps:spPr>
                          <a:xfrm>
                            <a:off x="714375" y="714375"/>
                            <a:ext cx="990600" cy="390525"/>
                          </a:xfrm>
                          <a:prstGeom prst="rect">
                            <a:avLst/>
                          </a:prstGeom>
                        </wps:spPr>
                        <wps:style>
                          <a:lnRef idx="2">
                            <a:schemeClr val="dk1"/>
                          </a:lnRef>
                          <a:fillRef idx="1">
                            <a:schemeClr val="lt1"/>
                          </a:fillRef>
                          <a:effectRef idx="0">
                            <a:schemeClr val="dk1"/>
                          </a:effectRef>
                          <a:fontRef idx="minor">
                            <a:schemeClr val="dk1"/>
                          </a:fontRef>
                        </wps:style>
                        <wps:txbx>
                          <w:txbxContent>
                            <w:p w:rsidR="00A2351B" w:rsidRDefault="00A2351B" w:rsidP="00CE33DB">
                              <w:pPr>
                                <w:spacing w:line="240" w:lineRule="exact"/>
                                <w:jc w:val="center"/>
                              </w:pPr>
                              <w:r>
                                <w:t>Recording 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正方形/長方形 7"/>
                        <wps:cNvSpPr/>
                        <wps:spPr>
                          <a:xfrm>
                            <a:off x="2543174" y="1381125"/>
                            <a:ext cx="990600" cy="390525"/>
                          </a:xfrm>
                          <a:prstGeom prst="rect">
                            <a:avLst/>
                          </a:prstGeom>
                          <a:noFill/>
                        </wps:spPr>
                        <wps:style>
                          <a:lnRef idx="2">
                            <a:schemeClr val="dk1"/>
                          </a:lnRef>
                          <a:fillRef idx="1">
                            <a:schemeClr val="lt1"/>
                          </a:fillRef>
                          <a:effectRef idx="0">
                            <a:schemeClr val="dk1"/>
                          </a:effectRef>
                          <a:fontRef idx="minor">
                            <a:schemeClr val="dk1"/>
                          </a:fontRef>
                        </wps:style>
                        <wps:txbx>
                          <w:txbxContent>
                            <w:p w:rsidR="00A2351B" w:rsidRDefault="00A2351B" w:rsidP="00CE33DB">
                              <w:pPr>
                                <w:spacing w:line="240" w:lineRule="exact"/>
                                <w:jc w:val="center"/>
                              </w:pPr>
                              <w:r>
                                <w:t>Musician Information</w:t>
                              </w:r>
                            </w:p>
                            <w:p w:rsidR="00A2351B" w:rsidRDefault="00A2351B" w:rsidP="00354634">
                              <w:pPr>
                                <w:spacing w:line="240" w:lineRule="exact"/>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正方形/長方形 9"/>
                        <wps:cNvSpPr/>
                        <wps:spPr>
                          <a:xfrm>
                            <a:off x="1054253" y="1908711"/>
                            <a:ext cx="990600" cy="390525"/>
                          </a:xfrm>
                          <a:prstGeom prst="rect">
                            <a:avLst/>
                          </a:prstGeom>
                        </wps:spPr>
                        <wps:style>
                          <a:lnRef idx="2">
                            <a:schemeClr val="dk1"/>
                          </a:lnRef>
                          <a:fillRef idx="1">
                            <a:schemeClr val="lt1"/>
                          </a:fillRef>
                          <a:effectRef idx="0">
                            <a:schemeClr val="dk1"/>
                          </a:effectRef>
                          <a:fontRef idx="minor">
                            <a:schemeClr val="dk1"/>
                          </a:fontRef>
                        </wps:style>
                        <wps:txbx>
                          <w:txbxContent>
                            <w:p w:rsidR="00A2351B" w:rsidRDefault="00A2351B" w:rsidP="00CE33DB">
                              <w:pPr>
                                <w:jc w:val="center"/>
                              </w:pPr>
                              <w:r>
                                <w:t>Recording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正方形/長方形 10"/>
                        <wps:cNvSpPr/>
                        <wps:spPr>
                          <a:xfrm>
                            <a:off x="1984375" y="714375"/>
                            <a:ext cx="990600" cy="390525"/>
                          </a:xfrm>
                          <a:prstGeom prst="rect">
                            <a:avLst/>
                          </a:prstGeom>
                        </wps:spPr>
                        <wps:style>
                          <a:lnRef idx="2">
                            <a:schemeClr val="dk1"/>
                          </a:lnRef>
                          <a:fillRef idx="1">
                            <a:schemeClr val="lt1"/>
                          </a:fillRef>
                          <a:effectRef idx="0">
                            <a:schemeClr val="dk1"/>
                          </a:effectRef>
                          <a:fontRef idx="minor">
                            <a:schemeClr val="dk1"/>
                          </a:fontRef>
                        </wps:style>
                        <wps:txbx>
                          <w:txbxContent>
                            <w:p w:rsidR="00A2351B" w:rsidRDefault="00A2351B" w:rsidP="00354634">
                              <w:pPr>
                                <w:jc w:val="center"/>
                              </w:pPr>
                              <w:r>
                                <w:t>Blog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正方形/長方形 11"/>
                        <wps:cNvSpPr/>
                        <wps:spPr>
                          <a:xfrm>
                            <a:off x="1054100" y="2435761"/>
                            <a:ext cx="990600" cy="390525"/>
                          </a:xfrm>
                          <a:prstGeom prst="rect">
                            <a:avLst/>
                          </a:prstGeom>
                        </wps:spPr>
                        <wps:style>
                          <a:lnRef idx="2">
                            <a:schemeClr val="dk1"/>
                          </a:lnRef>
                          <a:fillRef idx="1">
                            <a:schemeClr val="lt1"/>
                          </a:fillRef>
                          <a:effectRef idx="0">
                            <a:schemeClr val="dk1"/>
                          </a:effectRef>
                          <a:fontRef idx="minor">
                            <a:schemeClr val="dk1"/>
                          </a:fontRef>
                        </wps:style>
                        <wps:txbx>
                          <w:txbxContent>
                            <w:p w:rsidR="00A2351B" w:rsidRDefault="00A2351B" w:rsidP="00CE33DB">
                              <w:pPr>
                                <w:jc w:val="center"/>
                              </w:pPr>
                              <w:r>
                                <w:t>Recording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正方形/長方形 12"/>
                        <wps:cNvSpPr/>
                        <wps:spPr>
                          <a:xfrm>
                            <a:off x="1054100" y="1381125"/>
                            <a:ext cx="990600" cy="390525"/>
                          </a:xfrm>
                          <a:prstGeom prst="rect">
                            <a:avLst/>
                          </a:prstGeom>
                        </wps:spPr>
                        <wps:style>
                          <a:lnRef idx="2">
                            <a:schemeClr val="dk1"/>
                          </a:lnRef>
                          <a:fillRef idx="1">
                            <a:schemeClr val="lt1"/>
                          </a:fillRef>
                          <a:effectRef idx="0">
                            <a:schemeClr val="dk1"/>
                          </a:effectRef>
                          <a:fontRef idx="minor">
                            <a:schemeClr val="dk1"/>
                          </a:fontRef>
                        </wps:style>
                        <wps:txbx>
                          <w:txbxContent>
                            <w:p w:rsidR="00A2351B" w:rsidRDefault="00A2351B" w:rsidP="00354634">
                              <w:pPr>
                                <w:jc w:val="center"/>
                              </w:pPr>
                              <w:r>
                                <w:t>Recording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コネクタ: カギ線 13"/>
                        <wps:cNvCnPr>
                          <a:stCxn id="5" idx="0"/>
                          <a:endCxn id="2" idx="2"/>
                        </wps:cNvCnPr>
                        <wps:spPr>
                          <a:xfrm rot="5400000" flipH="1" flipV="1">
                            <a:off x="2033587" y="-433387"/>
                            <a:ext cx="323850" cy="1971675"/>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14" name="コネクタ: カギ線 14"/>
                        <wps:cNvCnPr>
                          <a:stCxn id="10" idx="0"/>
                          <a:endCxn id="2" idx="2"/>
                        </wps:cNvCnPr>
                        <wps:spPr>
                          <a:xfrm rot="5400000" flipH="1" flipV="1">
                            <a:off x="2668587" y="201613"/>
                            <a:ext cx="323850" cy="701675"/>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15" name="コネクタ: カギ線 15"/>
                        <wps:cNvCnPr>
                          <a:stCxn id="3" idx="0"/>
                          <a:endCxn id="2" idx="2"/>
                        </wps:cNvCnPr>
                        <wps:spPr>
                          <a:xfrm rot="16200000" flipV="1">
                            <a:off x="3303588" y="268287"/>
                            <a:ext cx="323850" cy="568325"/>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16" name="コネクタ: カギ線 16"/>
                        <wps:cNvCnPr>
                          <a:stCxn id="4" idx="0"/>
                          <a:endCxn id="2" idx="2"/>
                        </wps:cNvCnPr>
                        <wps:spPr>
                          <a:xfrm rot="16200000" flipV="1">
                            <a:off x="3938588" y="-366713"/>
                            <a:ext cx="323850" cy="1838325"/>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8" name="コネクタ: カギ線 8"/>
                        <wps:cNvCnPr>
                          <a:endCxn id="12" idx="1"/>
                        </wps:cNvCnPr>
                        <wps:spPr>
                          <a:xfrm rot="16200000" flipH="1">
                            <a:off x="767558" y="1289846"/>
                            <a:ext cx="471486" cy="101597"/>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35" name="コネクタ: カギ線 35"/>
                        <wps:cNvCnPr>
                          <a:endCxn id="9" idx="1"/>
                        </wps:cNvCnPr>
                        <wps:spPr>
                          <a:xfrm rot="16200000" flipH="1">
                            <a:off x="460981" y="1510702"/>
                            <a:ext cx="989546" cy="196998"/>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36" name="コネクタ: カギ線 36"/>
                        <wps:cNvCnPr>
                          <a:endCxn id="11" idx="1"/>
                        </wps:cNvCnPr>
                        <wps:spPr>
                          <a:xfrm rot="16200000" flipH="1">
                            <a:off x="140226" y="1717150"/>
                            <a:ext cx="1526124" cy="301624"/>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37" name="コネクタ: カギ線 37"/>
                        <wps:cNvCnPr>
                          <a:stCxn id="5" idx="2"/>
                          <a:endCxn id="7" idx="0"/>
                        </wps:cNvCnPr>
                        <wps:spPr>
                          <a:xfrm rot="16200000" flipH="1">
                            <a:off x="1985962" y="328612"/>
                            <a:ext cx="276225" cy="1828799"/>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39" name="コネクタ: カギ線 39"/>
                        <wps:cNvCnPr>
                          <a:stCxn id="7" idx="1"/>
                          <a:endCxn id="9" idx="3"/>
                        </wps:cNvCnPr>
                        <wps:spPr>
                          <a:xfrm rot="10800000" flipV="1">
                            <a:off x="2044854" y="1576388"/>
                            <a:ext cx="498321" cy="527586"/>
                          </a:xfrm>
                          <a:prstGeom prst="bentConnector3">
                            <a:avLst>
                              <a:gd name="adj1" fmla="val 50000"/>
                            </a:avLst>
                          </a:prstGeom>
                          <a:ln>
                            <a:headEnd type="arrow" w="med" len="med"/>
                            <a:tailEnd type="none" w="med" len="med"/>
                          </a:ln>
                        </wps:spPr>
                        <wps:style>
                          <a:lnRef idx="1">
                            <a:schemeClr val="dk1"/>
                          </a:lnRef>
                          <a:fillRef idx="0">
                            <a:schemeClr val="dk1"/>
                          </a:fillRef>
                          <a:effectRef idx="0">
                            <a:schemeClr val="dk1"/>
                          </a:effectRef>
                          <a:fontRef idx="minor">
                            <a:schemeClr val="tx1"/>
                          </a:fontRef>
                        </wps:style>
                        <wps:bodyPr/>
                      </wps:wsp>
                      <wps:wsp>
                        <wps:cNvPr id="21" name="直線コネクタ 21"/>
                        <wps:cNvCnPr/>
                        <wps:spPr>
                          <a:xfrm>
                            <a:off x="2057400" y="1438275"/>
                            <a:ext cx="485774" cy="0"/>
                          </a:xfrm>
                          <a:prstGeom prst="line">
                            <a:avLst/>
                          </a:prstGeom>
                          <a:ln>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41" name="コネクタ: カギ線 41"/>
                        <wps:cNvCnPr>
                          <a:stCxn id="7" idx="2"/>
                          <a:endCxn id="11" idx="3"/>
                        </wps:cNvCnPr>
                        <wps:spPr>
                          <a:xfrm rot="5400000">
                            <a:off x="2111900" y="1704450"/>
                            <a:ext cx="859374" cy="993774"/>
                          </a:xfrm>
                          <a:prstGeom prst="bentConnector2">
                            <a:avLst/>
                          </a:prstGeom>
                          <a:ln>
                            <a:headEnd type="arrow" w="med" len="med"/>
                            <a:tailEnd type="none"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20D330C" id="キャンバス 1" o:spid="_x0000_s1035" editas="canvas" style="width:487.5pt;height:225.75pt;mso-position-horizontal-relative:char;mso-position-vertical-relative:line" coordsize="61912,28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width:61912;height:28670;visibility:visible;mso-wrap-style:square">
                  <v:fill o:detectmouseclick="t"/>
                  <v:path o:connecttype="none"/>
                </v:shape>
                <v:rect id="正方形/長方形 2" o:spid="_x0000_s1037" style="position:absolute;left:26860;width:990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" fillcolor="white [3201]" strokecolor="black [3200]" strokeweight="1pt">
                  <v:textbox>
                    <w:txbxContent>
                      <w:p w:rsidR="00A2351B" w:rsidRDefault="00A2351B" w:rsidP="00354634">
                        <w:pPr>
                          <w:jc w:val="center"/>
                        </w:pPr>
                        <w:r>
                          <w:rPr>
                            <w:rFonts w:hint="eastAsia"/>
                          </w:rPr>
                          <w:t>Home</w:t>
                        </w:r>
                      </w:p>
                    </w:txbxContent>
                  </v:textbox>
                </v:rect>
                <v:rect id="正方形/長方形 3" o:spid="_x0000_s1038" style="position:absolute;left:32543;top:7143;width:9906;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g6wwAAANoAAAAPAAAAZHJzL2Rvd25yZXYueG1sRI9Ba8JA&#10;FITvBf/D8oTe6sYWrE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51zoOsMAAADaAAAADwAA&#10;AAAAAAAAAAAAAAAHAgAAZHJzL2Rvd25yZXYueG1sUEsFBgAAAAADAAMAtwAAAPcCAAAAAA==&#10;" fillcolor="white [3201]" strokecolor="black [3200]" strokeweight="1pt">
                  <v:textbox>
                    <w:txbxContent>
                      <w:p w:rsidR="00A2351B" w:rsidRDefault="00A2351B" w:rsidP="00354634">
                        <w:pPr>
                          <w:jc w:val="center"/>
                        </w:pPr>
                        <w:r>
                          <w:t>About Us</w:t>
                        </w:r>
                      </w:p>
                    </w:txbxContent>
                  </v:textbox>
                </v:rect>
                <v:rect id="正方形/長方形 4" o:spid="_x0000_s1039" style="position:absolute;left:45243;top:7143;width:9906;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BOwwAAANoAAAAPAAAAZHJzL2Rvd25yZXYueG1sRI9Ba8JA&#10;FITvBf/D8oTe6sZSrE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aLVwTsMAAADaAAAADwAA&#10;AAAAAAAAAAAAAAAHAgAAZHJzL2Rvd25yZXYueG1sUEsFBgAAAAADAAMAtwAAAPcCAAAAAA==&#10;" fillcolor="white [3201]" strokecolor="black [3200]" strokeweight="1pt">
                  <v:textbox>
                    <w:txbxContent>
                      <w:p w:rsidR="00A2351B" w:rsidRDefault="00A2351B" w:rsidP="00354634">
                        <w:pPr>
                          <w:jc w:val="center"/>
                        </w:pPr>
                        <w:r>
                          <w:t>Contact Us</w:t>
                        </w:r>
                      </w:p>
                    </w:txbxContent>
                  </v:textbox>
                </v:rect>
                <v:rect id="正方形/長方形 5" o:spid="_x0000_s1040" style="position:absolute;left:7143;top:7143;width:9906;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VwwAAANoAAAAPAAAAZHJzL2Rvd25yZXYueG1sRI9Ba8JA&#10;FITvBf/D8oTe6sZCrU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B/nV1cMAAADaAAAADwAA&#10;AAAAAAAAAAAAAAAHAgAAZHJzL2Rvd25yZXYueG1sUEsFBgAAAAADAAMAtwAAAPcCAAAAAA==&#10;" fillcolor="white [3201]" strokecolor="black [3200]" strokeweight="1pt">
                  <v:textbox>
                    <w:txbxContent>
                      <w:p w:rsidR="00A2351B" w:rsidRDefault="00A2351B" w:rsidP="00CE33DB">
                        <w:pPr>
                          <w:spacing w:line="240" w:lineRule="exact"/>
                          <w:jc w:val="center"/>
                        </w:pPr>
                        <w:r>
                          <w:t>Recording Index</w:t>
                        </w:r>
                      </w:p>
                    </w:txbxContent>
                  </v:textbox>
                </v:rect>
                <v:rect id="正方形/長方形 7" o:spid="_x0000_s1041" style="position:absolute;left:25431;top:13811;width:990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" filled="f" strokecolor="black [3200]" strokeweight="1pt">
                  <v:textbox>
                    <w:txbxContent>
                      <w:p w:rsidR="00A2351B" w:rsidRDefault="00A2351B" w:rsidP="00CE33DB">
                        <w:pPr>
                          <w:spacing w:line="240" w:lineRule="exact"/>
                          <w:jc w:val="center"/>
                        </w:pPr>
                        <w:r>
                          <w:t>Musician Information</w:t>
                        </w:r>
                      </w:p>
                      <w:p w:rsidR="00A2351B" w:rsidRDefault="00A2351B" w:rsidP="00354634">
                        <w:pPr>
                          <w:spacing w:line="240" w:lineRule="exact"/>
                          <w:jc w:val="center"/>
                        </w:pPr>
                      </w:p>
                    </w:txbxContent>
                  </v:textbox>
                </v:rect>
                <v:rect id="正方形/長方形 9" o:spid="_x0000_s1042" style="position:absolute;left:10542;top:19087;width:990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" fillcolor="white [3201]" strokecolor="black [3200]" strokeweight="1pt">
                  <v:textbox>
                    <w:txbxContent>
                      <w:p w:rsidR="00A2351B" w:rsidRDefault="00A2351B" w:rsidP="00CE33DB">
                        <w:pPr>
                          <w:jc w:val="center"/>
                        </w:pPr>
                        <w:r>
                          <w:t>Recording</w:t>
                        </w:r>
                      </w:p>
                    </w:txbxContent>
                  </v:textbox>
                </v:rect>
                <v:rect id="正方形/長方形 10" o:spid="_x0000_s1043" style="position:absolute;left:19843;top:7143;width:9906;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c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o5RcZQK9+AQAA//8DAFBLAQItABQABgAIAAAAIQDb4fbL7gAAAIUBAAATAAAAAAAAAAAA&#10;AAAAAAAAAABbQ29udGVudF9UeXBlc10ueG1sUEsBAi0AFAAGAAgAAAAhAFr0LFu/AAAAFQEAAAsA&#10;AAAAAAAAAAAAAAAAHwEAAF9yZWxzLy5yZWxzUEsBAi0AFAAGAAgAAAAhAH+yM9zEAAAA2wAAAA8A&#10;AAAAAAAAAAAAAAAABwIAAGRycy9kb3ducmV2LnhtbFBLBQYAAAAAAwADALcAAAD4AgAAAAA=&#10;" fillcolor="white [3201]" strokecolor="black [3200]" strokeweight="1pt">
                  <v:textbox>
                    <w:txbxContent>
                      <w:p w:rsidR="00A2351B" w:rsidRDefault="00A2351B" w:rsidP="00354634">
                        <w:pPr>
                          <w:jc w:val="center"/>
                        </w:pPr>
                        <w:r>
                          <w:t>Blog</w:t>
                        </w:r>
                      </w:p>
                    </w:txbxContent>
                  </v:textbox>
                </v:rect>
                <v:rect id="正方形/長方形 11" o:spid="_x0000_s1044" style="position:absolute;left:10541;top:24357;width:990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" fillcolor="white [3201]" strokecolor="black [3200]" strokeweight="1pt">
                  <v:textbox>
                    <w:txbxContent>
                      <w:p w:rsidR="00A2351B" w:rsidRDefault="00A2351B" w:rsidP="00CE33DB">
                        <w:pPr>
                          <w:jc w:val="center"/>
                        </w:pPr>
                        <w:r>
                          <w:t>Recording</w:t>
                        </w:r>
                      </w:p>
                    </w:txbxContent>
                  </v:textbox>
                </v:rect>
                <v:rect id="正方形/長方形 12" o:spid="_x0000_s1045" style="position:absolute;left:10541;top:13811;width:990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" fillcolor="white [3201]" strokecolor="black [3200]" strokeweight="1pt">
                  <v:textbox>
                    <w:txbxContent>
                      <w:p w:rsidR="00A2351B" w:rsidRDefault="00A2351B" w:rsidP="00354634">
                        <w:pPr>
                          <w:jc w:val="center"/>
                        </w:pPr>
                        <w:r>
                          <w:t>Recording</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13" o:spid="_x0000_s1046" type="#_x0000_t34" style="position:absolute;left:20336;top:-4335;width:3238;height:1971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" strokecolor="black [3200]" strokeweight=".5pt"/>
                <v:shape id="コネクタ: カギ線 14" o:spid="_x0000_s1047" type="#_x0000_t34" style="position:absolute;left:26686;top:2015;width:3238;height:701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" strokecolor="black [3200]" strokeweight=".5pt"/>
                <v:shape id="コネクタ: カギ線 15" o:spid="_x0000_s1048" type="#_x0000_t34" style="position:absolute;left:33036;top:2682;width:3238;height:568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" strokecolor="black [3200]" strokeweight=".5pt"/>
                <v:shape id="コネクタ: カギ線 16" o:spid="_x0000_s1049" type="#_x0000_t34" style="position:absolute;left:39386;top:-3668;width:3238;height:1838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" strokecolor="black [3200]" strokeweight=".5pt"/>
                <v:shapetype id="_x0000_t33" coordsize="21600,21600" o:spt="33" o:oned="t" path="m,l21600,r,21600e" filled="f">
                  <v:stroke joinstyle="miter"/>
                  <v:path arrowok="t" fillok="f" o:connecttype="none"/>
                  <o:lock v:ext="edit" shapetype="t"/>
                </v:shapetype>
                <v:shape id="コネクタ: カギ線 8" o:spid="_x0000_s1050" type="#_x0000_t33" style="position:absolute;left:7676;top:12898;width:4714;height:10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" strokecolor="black [3200]" strokeweight=".5pt"/>
                <v:shape id="コネクタ: カギ線 35" o:spid="_x0000_s1051" type="#_x0000_t33" style="position:absolute;left:4609;top:15107;width:9895;height:19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" strokecolor="black [3200]" strokeweight=".5pt"/>
                <v:shape id="コネクタ: カギ線 36" o:spid="_x0000_s1052" type="#_x0000_t33" style="position:absolute;left:1402;top:17171;width:15261;height:301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" strokecolor="black [3200]" strokeweight=".5pt"/>
                <v:shape id="コネクタ: カギ線 37" o:spid="_x0000_s1053" type="#_x0000_t34" style="position:absolute;left:19858;top:3286;width:2763;height:1828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" strokecolor="black [3200]" strokeweight=".5pt"/>
                <v:shape id="コネクタ: カギ線 39" o:spid="_x0000_s1054" type="#_x0000_t34" style="position:absolute;left:20448;top:15763;width:4983;height:527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" strokecolor="black [3200]" strokeweight=".5pt">
                  <v:stroke startarrow="open"/>
                </v:shape>
                <v:line id="直線コネクタ 21" o:spid="_x0000_s1055" style="position:absolute;visibility:visible;mso-wrap-style:square" from="20574,14382" to="25431,14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" strokecolor="black [3200]" strokeweight=".5pt">
                  <v:stroke endarrow="open" joinstyle="miter"/>
                </v:line>
                <v:shape id="コネクタ: カギ線 41" o:spid="_x0000_s1056" type="#_x0000_t33" style="position:absolute;left:21119;top:17044;width:8594;height:9937;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" strokecolor="black [3200]" strokeweight=".5pt">
                  <v:stroke startarrow="open"/>
                </v:shape>
                <w10:anchorlock/>
              </v:group>
            </w:pict>
          </mc:Fallback>
        </mc:AlternateContent>
      </w:r>
    </w:p>
    <w:p w:rsidR="00CC68CA" w:rsidRDefault="00391862" w:rsidP="003E04A0">
      <w:r>
        <w:t>Every pages have navigation links to Home and pages in the first row.</w:t>
      </w:r>
    </w:p>
    <w:p w:rsidR="0079253E" w:rsidRDefault="0079253E">
      <w:pPr>
        <w:widowControl/>
        <w:jc w:val="left"/>
      </w:pPr>
      <w:r>
        <w:br w:type="page"/>
      </w:r>
    </w:p>
    <w:p w:rsidR="005C31FB" w:rsidRDefault="005C31FB" w:rsidP="00695E66">
      <w:pPr>
        <w:pStyle w:val="Heading1"/>
      </w:pPr>
      <w:bookmarkStart w:id="13" w:name="_Toc464219032"/>
      <w:r w:rsidRPr="00663FD4">
        <w:lastRenderedPageBreak/>
        <w:t>Website content</w:t>
      </w:r>
      <w:bookmarkEnd w:id="13"/>
    </w:p>
    <w:p w:rsidR="00C65ABD" w:rsidRDefault="00363223" w:rsidP="0079253E">
      <w:r>
        <w:rPr>
          <w:rFonts w:hint="eastAsia"/>
        </w:rPr>
        <w:t xml:space="preserve">This section </w:t>
      </w:r>
      <w:r>
        <w:t>gives an overview of the contents on the website.</w:t>
      </w:r>
    </w:p>
    <w:tbl>
      <w:tblPr>
        <w:tblStyle w:val="ListTable3-Accent1"/>
        <w:tblW w:w="0" w:type="auto"/>
        <w:tblLook w:val="0020" w:firstRow="1" w:lastRow="0" w:firstColumn="0" w:lastColumn="0" w:noHBand="0" w:noVBand="0"/>
      </w:tblPr>
      <w:tblGrid>
        <w:gridCol w:w="2122"/>
        <w:gridCol w:w="7614"/>
      </w:tblGrid>
      <w:tr w:rsidR="00305FE9" w:rsidTr="00933C7B">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22" w:type="dxa"/>
          </w:tcPr>
          <w:p w:rsidR="00305FE9" w:rsidRDefault="0096293C" w:rsidP="003E04A0">
            <w:r>
              <w:t>Pages</w:t>
            </w:r>
          </w:p>
        </w:tc>
        <w:tc>
          <w:tcPr>
            <w:tcW w:w="7614" w:type="dxa"/>
          </w:tcPr>
          <w:p w:rsidR="00305FE9" w:rsidRDefault="00305FE9" w:rsidP="003E04A0">
            <w:pPr>
              <w:cnfStyle w:val="100000000000" w:firstRow="1" w:lastRow="0" w:firstColumn="0" w:lastColumn="0" w:oddVBand="0" w:evenVBand="0" w:oddHBand="0" w:evenHBand="0" w:firstRowFirstColumn="0" w:firstRowLastColumn="0" w:lastRowFirstColumn="0" w:lastRowLastColumn="0"/>
            </w:pPr>
            <w:r>
              <w:t>Contents</w:t>
            </w:r>
          </w:p>
        </w:tc>
      </w:tr>
      <w:tr w:rsidR="00305FE9" w:rsidTr="00933C7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22" w:type="dxa"/>
          </w:tcPr>
          <w:p w:rsidR="00305FE9" w:rsidRDefault="00305FE9" w:rsidP="003E04A0">
            <w:r>
              <w:rPr>
                <w:rFonts w:hint="eastAsia"/>
              </w:rPr>
              <w:t>Home</w:t>
            </w:r>
          </w:p>
        </w:tc>
        <w:tc>
          <w:tcPr>
            <w:tcW w:w="7614" w:type="dxa"/>
          </w:tcPr>
          <w:p w:rsidR="00305FE9" w:rsidRDefault="00DA04A0" w:rsidP="003E04A0">
            <w:pPr>
              <w:cnfStyle w:val="000000100000" w:firstRow="0" w:lastRow="0" w:firstColumn="0" w:lastColumn="0" w:oddVBand="0" w:evenVBand="0" w:oddHBand="1" w:evenHBand="0" w:firstRowFirstColumn="0" w:firstRowLastColumn="0" w:lastRowFirstColumn="0" w:lastRowLastColumn="0"/>
            </w:pPr>
            <w:r>
              <w:t>Warm w</w:t>
            </w:r>
            <w:r w:rsidR="00933C7B">
              <w:t>elcome to</w:t>
            </w:r>
            <w:r w:rsidR="00584ECC">
              <w:t xml:space="preserve"> </w:t>
            </w:r>
            <w:proofErr w:type="spellStart"/>
            <w:r w:rsidR="00584ECC">
              <w:t>Jivin</w:t>
            </w:r>
            <w:proofErr w:type="spellEnd"/>
            <w:r w:rsidR="00584ECC">
              <w:t>’ Jazz</w:t>
            </w:r>
            <w:r w:rsidR="00CE33DB">
              <w:t>. N</w:t>
            </w:r>
            <w:r w:rsidR="00305FE9">
              <w:t>avigation to other pages.</w:t>
            </w:r>
          </w:p>
          <w:p w:rsidR="008F0880" w:rsidDel="00A2351B" w:rsidRDefault="008F0880" w:rsidP="003E04A0">
            <w:pPr>
              <w:cnfStyle w:val="000000100000" w:firstRow="0" w:lastRow="0" w:firstColumn="0" w:lastColumn="0" w:oddVBand="0" w:evenVBand="0" w:oddHBand="1" w:evenHBand="0" w:firstRowFirstColumn="0" w:firstRowLastColumn="0" w:lastRowFirstColumn="0" w:lastRowLastColumn="0"/>
              <w:rPr>
                <w:del w:id="14" w:author="杉村哲" w:date="2016-11-03T13:16:00Z"/>
              </w:rPr>
            </w:pPr>
            <w:del w:id="15" w:author="杉村哲" w:date="2016-11-03T13:16:00Z">
              <w:r w:rsidDel="00A2351B">
                <w:delText>Link to newsletter signup form on About Us page.</w:delText>
              </w:r>
            </w:del>
          </w:p>
          <w:p w:rsidR="008F0880" w:rsidRDefault="008F0880" w:rsidP="003E04A0">
            <w:pPr>
              <w:cnfStyle w:val="000000100000" w:firstRow="0" w:lastRow="0" w:firstColumn="0" w:lastColumn="0" w:oddVBand="0" w:evenVBand="0" w:oddHBand="1" w:evenHBand="0" w:firstRowFirstColumn="0" w:firstRowLastColumn="0" w:lastRowFirstColumn="0" w:lastRowLastColumn="0"/>
            </w:pPr>
            <w:r>
              <w:t>Links to social media</w:t>
            </w:r>
            <w:r w:rsidR="00E92451">
              <w:t xml:space="preserve"> (Facebook, Instagram, Twitter)</w:t>
            </w:r>
            <w:r>
              <w:t>.</w:t>
            </w:r>
          </w:p>
          <w:p w:rsidR="00CE33DB" w:rsidRDefault="00CE33DB" w:rsidP="003E04A0">
            <w:pPr>
              <w:cnfStyle w:val="000000100000" w:firstRow="0" w:lastRow="0" w:firstColumn="0" w:lastColumn="0" w:oddVBand="0" w:evenVBand="0" w:oddHBand="1" w:evenHBand="0" w:firstRowFirstColumn="0" w:firstRowLastColumn="0" w:lastRowFirstColumn="0" w:lastRowLastColumn="0"/>
            </w:pPr>
            <w:r>
              <w:t xml:space="preserve">Search box </w:t>
            </w:r>
            <w:r w:rsidR="00933C7B">
              <w:t>to</w:t>
            </w:r>
            <w:r>
              <w:t xml:space="preserve"> search musician information and recording by name of musician or song.</w:t>
            </w:r>
          </w:p>
        </w:tc>
      </w:tr>
      <w:tr w:rsidR="00305FE9" w:rsidTr="00933C7B">
        <w:tc>
          <w:tcPr>
            <w:cnfStyle w:val="000010000000" w:firstRow="0" w:lastRow="0" w:firstColumn="0" w:lastColumn="0" w:oddVBand="1" w:evenVBand="0" w:oddHBand="0" w:evenHBand="0" w:firstRowFirstColumn="0" w:firstRowLastColumn="0" w:lastRowFirstColumn="0" w:lastRowLastColumn="0"/>
            <w:tcW w:w="2122" w:type="dxa"/>
          </w:tcPr>
          <w:p w:rsidR="00305FE9" w:rsidRDefault="00305FE9" w:rsidP="003E04A0">
            <w:r>
              <w:rPr>
                <w:rFonts w:hint="eastAsia"/>
              </w:rPr>
              <w:t xml:space="preserve">Musician </w:t>
            </w:r>
            <w:r>
              <w:t>I</w:t>
            </w:r>
            <w:r>
              <w:rPr>
                <w:rFonts w:hint="eastAsia"/>
              </w:rPr>
              <w:t>nformation</w:t>
            </w:r>
          </w:p>
        </w:tc>
        <w:tc>
          <w:tcPr>
            <w:tcW w:w="7614" w:type="dxa"/>
          </w:tcPr>
          <w:p w:rsidR="00933C7B" w:rsidRDefault="00305FE9" w:rsidP="00B828BE">
            <w:pPr>
              <w:cnfStyle w:val="000000000000" w:firstRow="0" w:lastRow="0" w:firstColumn="0" w:lastColumn="0" w:oddVBand="0" w:evenVBand="0" w:oddHBand="0" w:evenHBand="0" w:firstRowFirstColumn="0" w:firstRowLastColumn="0" w:lastRowFirstColumn="0" w:lastRowLastColumn="0"/>
            </w:pPr>
            <w:r>
              <w:t>I</w:t>
            </w:r>
            <w:r>
              <w:rPr>
                <w:rFonts w:hint="eastAsia"/>
              </w:rPr>
              <w:t xml:space="preserve">ntroduction </w:t>
            </w:r>
            <w:r>
              <w:t xml:space="preserve">of a </w:t>
            </w:r>
            <w:r w:rsidR="00933C7B">
              <w:t>musician.</w:t>
            </w:r>
          </w:p>
          <w:p w:rsidR="001060B1" w:rsidRDefault="00933C7B" w:rsidP="00B828BE">
            <w:pPr>
              <w:cnfStyle w:val="000000000000" w:firstRow="0" w:lastRow="0" w:firstColumn="0" w:lastColumn="0" w:oddVBand="0" w:evenVBand="0" w:oddHBand="0" w:evenHBand="0" w:firstRowFirstColumn="0" w:firstRowLastColumn="0" w:lastRowFirstColumn="0" w:lastRowLastColumn="0"/>
            </w:pPr>
            <w:r>
              <w:t>Biography, discography, primary instruments, photos.</w:t>
            </w:r>
          </w:p>
        </w:tc>
      </w:tr>
      <w:tr w:rsidR="00305FE9" w:rsidTr="00933C7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22" w:type="dxa"/>
          </w:tcPr>
          <w:p w:rsidR="00305FE9" w:rsidRDefault="00305FE9" w:rsidP="003E04A0">
            <w:r>
              <w:t xml:space="preserve">Recording </w:t>
            </w:r>
            <w:r>
              <w:rPr>
                <w:rFonts w:hint="eastAsia"/>
              </w:rPr>
              <w:t>Index</w:t>
            </w:r>
          </w:p>
        </w:tc>
        <w:tc>
          <w:tcPr>
            <w:tcW w:w="7614" w:type="dxa"/>
          </w:tcPr>
          <w:p w:rsidR="00B828BE" w:rsidRDefault="00305FE9" w:rsidP="003E04A0">
            <w:pPr>
              <w:cnfStyle w:val="000000100000" w:firstRow="0" w:lastRow="0" w:firstColumn="0" w:lastColumn="0" w:oddVBand="0" w:evenVBand="0" w:oddHBand="1" w:evenHBand="0" w:firstRowFirstColumn="0" w:firstRowLastColumn="0" w:lastRowFirstColumn="0" w:lastRowLastColumn="0"/>
            </w:pPr>
            <w:r>
              <w:t>L</w:t>
            </w:r>
            <w:r>
              <w:rPr>
                <w:rFonts w:hint="eastAsia"/>
              </w:rPr>
              <w:t xml:space="preserve">ist </w:t>
            </w:r>
            <w:r>
              <w:t>of the recordings for the musician.</w:t>
            </w:r>
          </w:p>
          <w:p w:rsidR="00305FE9" w:rsidRDefault="00B828BE" w:rsidP="003E04A0">
            <w:pPr>
              <w:cnfStyle w:val="000000100000" w:firstRow="0" w:lastRow="0" w:firstColumn="0" w:lastColumn="0" w:oddVBand="0" w:evenVBand="0" w:oddHBand="1" w:evenHBand="0" w:firstRowFirstColumn="0" w:firstRowLastColumn="0" w:lastRowFirstColumn="0" w:lastRowLastColumn="0"/>
            </w:pPr>
            <w:r>
              <w:t>List will be made of tile styled links with images and descriptions.</w:t>
            </w:r>
          </w:p>
        </w:tc>
      </w:tr>
      <w:tr w:rsidR="00305FE9" w:rsidTr="00933C7B">
        <w:tc>
          <w:tcPr>
            <w:cnfStyle w:val="000010000000" w:firstRow="0" w:lastRow="0" w:firstColumn="0" w:lastColumn="0" w:oddVBand="1" w:evenVBand="0" w:oddHBand="0" w:evenHBand="0" w:firstRowFirstColumn="0" w:firstRowLastColumn="0" w:lastRowFirstColumn="0" w:lastRowLastColumn="0"/>
            <w:tcW w:w="2122" w:type="dxa"/>
          </w:tcPr>
          <w:p w:rsidR="00305FE9" w:rsidRDefault="00933C7B" w:rsidP="003E04A0">
            <w:r>
              <w:rPr>
                <w:rFonts w:hint="eastAsia"/>
              </w:rPr>
              <w:t>Recording</w:t>
            </w:r>
          </w:p>
        </w:tc>
        <w:tc>
          <w:tcPr>
            <w:tcW w:w="7614" w:type="dxa"/>
          </w:tcPr>
          <w:p w:rsidR="00933C7B" w:rsidRDefault="00933C7B" w:rsidP="00586D7B">
            <w:pPr>
              <w:cnfStyle w:val="000000000000" w:firstRow="0" w:lastRow="0" w:firstColumn="0" w:lastColumn="0" w:oddVBand="0" w:evenVBand="0" w:oddHBand="0" w:evenHBand="0" w:firstRowFirstColumn="0" w:firstRowLastColumn="0" w:lastRowFirstColumn="0" w:lastRowLastColumn="0"/>
            </w:pPr>
            <w:r>
              <w:t>A r</w:t>
            </w:r>
            <w:r w:rsidR="00305FE9">
              <w:rPr>
                <w:rFonts w:hint="eastAsia"/>
              </w:rPr>
              <w:t xml:space="preserve">ecording </w:t>
            </w:r>
            <w:r w:rsidR="00305FE9">
              <w:t>of the musician with video/</w:t>
            </w:r>
            <w:r>
              <w:t>audio/</w:t>
            </w:r>
            <w:r w:rsidR="00305FE9">
              <w:t>photo</w:t>
            </w:r>
            <w:r>
              <w:t>.</w:t>
            </w:r>
          </w:p>
          <w:p w:rsidR="00305FE9" w:rsidRDefault="00933C7B" w:rsidP="00586D7B">
            <w:pPr>
              <w:cnfStyle w:val="000000000000" w:firstRow="0" w:lastRow="0" w:firstColumn="0" w:lastColumn="0" w:oddVBand="0" w:evenVBand="0" w:oddHBand="0" w:evenHBand="0" w:firstRowFirstColumn="0" w:firstRowLastColumn="0" w:lastRowFirstColumn="0" w:lastRowLastColumn="0"/>
            </w:pPr>
            <w:r>
              <w:t>E</w:t>
            </w:r>
            <w:r w:rsidR="00305FE9">
              <w:t>xplanation text</w:t>
            </w:r>
            <w:r>
              <w:t xml:space="preserve"> about the recording</w:t>
            </w:r>
            <w:r w:rsidR="00305FE9">
              <w:t>.</w:t>
            </w:r>
            <w:r w:rsidR="00586D7B">
              <w:t xml:space="preserve"> </w:t>
            </w:r>
            <w:r>
              <w:t>No</w:t>
            </w:r>
            <w:r w:rsidR="00586D7B">
              <w:t xml:space="preserve"> auto play.</w:t>
            </w:r>
          </w:p>
        </w:tc>
      </w:tr>
      <w:tr w:rsidR="00305FE9" w:rsidTr="00933C7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22" w:type="dxa"/>
          </w:tcPr>
          <w:p w:rsidR="00305FE9" w:rsidRDefault="00305FE9" w:rsidP="003E04A0">
            <w:r>
              <w:rPr>
                <w:rFonts w:hint="eastAsia"/>
              </w:rPr>
              <w:t>Blog</w:t>
            </w:r>
          </w:p>
        </w:tc>
        <w:tc>
          <w:tcPr>
            <w:tcW w:w="7614" w:type="dxa"/>
          </w:tcPr>
          <w:p w:rsidR="00305FE9" w:rsidRDefault="00305FE9" w:rsidP="003E04A0">
            <w:pPr>
              <w:cnfStyle w:val="000000100000" w:firstRow="0" w:lastRow="0" w:firstColumn="0" w:lastColumn="0" w:oddVBand="0" w:evenVBand="0" w:oddHBand="1" w:evenHBand="0" w:firstRowFirstColumn="0" w:firstRowLastColumn="0" w:lastRowFirstColumn="0" w:lastRowLastColumn="0"/>
            </w:pPr>
            <w:r>
              <w:rPr>
                <w:rFonts w:hint="eastAsia"/>
              </w:rPr>
              <w:t>3 articles about recent recordings, performances or random thoughts ab</w:t>
            </w:r>
            <w:r w:rsidR="00933C7B">
              <w:rPr>
                <w:rFonts w:hint="eastAsia"/>
              </w:rPr>
              <w:t>out jazz.</w:t>
            </w:r>
          </w:p>
        </w:tc>
      </w:tr>
      <w:tr w:rsidR="00305FE9" w:rsidTr="00933C7B">
        <w:tc>
          <w:tcPr>
            <w:cnfStyle w:val="000010000000" w:firstRow="0" w:lastRow="0" w:firstColumn="0" w:lastColumn="0" w:oddVBand="1" w:evenVBand="0" w:oddHBand="0" w:evenHBand="0" w:firstRowFirstColumn="0" w:firstRowLastColumn="0" w:lastRowFirstColumn="0" w:lastRowLastColumn="0"/>
            <w:tcW w:w="2122" w:type="dxa"/>
          </w:tcPr>
          <w:p w:rsidR="00305FE9" w:rsidRDefault="00305FE9" w:rsidP="003E04A0">
            <w:r>
              <w:rPr>
                <w:rFonts w:hint="eastAsia"/>
              </w:rPr>
              <w:t xml:space="preserve">About </w:t>
            </w:r>
            <w:r>
              <w:t>U</w:t>
            </w:r>
            <w:r>
              <w:rPr>
                <w:rFonts w:hint="eastAsia"/>
              </w:rPr>
              <w:t>s</w:t>
            </w:r>
          </w:p>
        </w:tc>
        <w:tc>
          <w:tcPr>
            <w:tcW w:w="7614" w:type="dxa"/>
          </w:tcPr>
          <w:p w:rsidR="00305FE9" w:rsidRDefault="00305FE9" w:rsidP="003E04A0">
            <w:pPr>
              <w:cnfStyle w:val="000000000000" w:firstRow="0" w:lastRow="0" w:firstColumn="0" w:lastColumn="0" w:oddVBand="0" w:evenVBand="0" w:oddHBand="0" w:evenHBand="0" w:firstRowFirstColumn="0" w:firstRowLastColumn="0" w:lastRowFirstColumn="0" w:lastRowLastColumn="0"/>
            </w:pPr>
            <w:r>
              <w:rPr>
                <w:rFonts w:hint="eastAsia"/>
              </w:rPr>
              <w:t xml:space="preserve">Introduction of </w:t>
            </w:r>
            <w:proofErr w:type="spellStart"/>
            <w:r>
              <w:rPr>
                <w:rFonts w:hint="eastAsia"/>
              </w:rPr>
              <w:t>Jivin</w:t>
            </w:r>
            <w:proofErr w:type="spellEnd"/>
            <w:r>
              <w:t>’ Jazz and Miles Coltrane.</w:t>
            </w:r>
          </w:p>
          <w:p w:rsidR="00D17E77" w:rsidRDefault="00D17E77" w:rsidP="003E04A0">
            <w:pPr>
              <w:cnfStyle w:val="000000000000" w:firstRow="0" w:lastRow="0" w:firstColumn="0" w:lastColumn="0" w:oddVBand="0" w:evenVBand="0" w:oddHBand="0" w:evenHBand="0" w:firstRowFirstColumn="0" w:firstRowLastColumn="0" w:lastRowFirstColumn="0" w:lastRowLastColumn="0"/>
            </w:pPr>
            <w:r>
              <w:t>Newsletter signup form.</w:t>
            </w:r>
          </w:p>
          <w:p w:rsidR="005F1A3D" w:rsidRDefault="005F1A3D" w:rsidP="003E04A0">
            <w:pPr>
              <w:cnfStyle w:val="000000000000" w:firstRow="0" w:lastRow="0" w:firstColumn="0" w:lastColumn="0" w:oddVBand="0" w:evenVBand="0" w:oddHBand="0" w:evenHBand="0" w:firstRowFirstColumn="0" w:firstRowLastColumn="0" w:lastRowFirstColumn="0" w:lastRowLastColumn="0"/>
            </w:pPr>
            <w:r>
              <w:t>Links to social media (Facebook, Instagram, Twitter).</w:t>
            </w:r>
          </w:p>
        </w:tc>
      </w:tr>
      <w:tr w:rsidR="00305FE9" w:rsidTr="00933C7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22" w:type="dxa"/>
          </w:tcPr>
          <w:p w:rsidR="00305FE9" w:rsidRDefault="00305FE9" w:rsidP="003E04A0">
            <w:r>
              <w:rPr>
                <w:rFonts w:hint="eastAsia"/>
              </w:rPr>
              <w:t xml:space="preserve">Contact </w:t>
            </w:r>
            <w:r>
              <w:t>U</w:t>
            </w:r>
            <w:r>
              <w:rPr>
                <w:rFonts w:hint="eastAsia"/>
              </w:rPr>
              <w:t>s</w:t>
            </w:r>
          </w:p>
        </w:tc>
        <w:tc>
          <w:tcPr>
            <w:tcW w:w="7614" w:type="dxa"/>
          </w:tcPr>
          <w:p w:rsidR="00305FE9" w:rsidRDefault="00305FE9" w:rsidP="003E04A0">
            <w:pPr>
              <w:cnfStyle w:val="000000100000" w:firstRow="0" w:lastRow="0" w:firstColumn="0" w:lastColumn="0" w:oddVBand="0" w:evenVBand="0" w:oddHBand="1" w:evenHBand="0" w:firstRowFirstColumn="0" w:firstRowLastColumn="0" w:lastRowFirstColumn="0" w:lastRowLastColumn="0"/>
            </w:pPr>
            <w:r>
              <w:t>C</w:t>
            </w:r>
            <w:r>
              <w:rPr>
                <w:rFonts w:hint="eastAsia"/>
              </w:rPr>
              <w:t xml:space="preserve">ontact </w:t>
            </w:r>
            <w:r w:rsidR="00D17E77">
              <w:t xml:space="preserve">information of </w:t>
            </w:r>
            <w:proofErr w:type="spellStart"/>
            <w:r w:rsidR="00D17E77">
              <w:t>Jivin</w:t>
            </w:r>
            <w:proofErr w:type="spellEnd"/>
            <w:r w:rsidR="00D17E77">
              <w:t>’ Jazz and Miles Coltrane</w:t>
            </w:r>
            <w:r>
              <w:t>.</w:t>
            </w:r>
          </w:p>
          <w:p w:rsidR="00D17E77" w:rsidRDefault="00D17E77" w:rsidP="003E04A0">
            <w:pPr>
              <w:cnfStyle w:val="000000100000" w:firstRow="0" w:lastRow="0" w:firstColumn="0" w:lastColumn="0" w:oddVBand="0" w:evenVBand="0" w:oddHBand="1" w:evenHBand="0" w:firstRowFirstColumn="0" w:firstRowLastColumn="0" w:lastRowFirstColumn="0" w:lastRowLastColumn="0"/>
            </w:pPr>
            <w:r>
              <w:t>Physical address, email address and phone number.</w:t>
            </w:r>
          </w:p>
          <w:p w:rsidR="0050792A" w:rsidRDefault="0050792A" w:rsidP="003E04A0">
            <w:pPr>
              <w:cnfStyle w:val="000000100000" w:firstRow="0" w:lastRow="0" w:firstColumn="0" w:lastColumn="0" w:oddVBand="0" w:evenVBand="0" w:oddHBand="1" w:evenHBand="0" w:firstRowFirstColumn="0" w:firstRowLastColumn="0" w:lastRowFirstColumn="0" w:lastRowLastColumn="0"/>
            </w:pPr>
            <w:r>
              <w:t>Contact form.</w:t>
            </w:r>
          </w:p>
        </w:tc>
      </w:tr>
    </w:tbl>
    <w:p w:rsidR="009874F7" w:rsidRPr="00BC77E5" w:rsidRDefault="009874F7" w:rsidP="003E04A0"/>
    <w:p w:rsidR="005C31FB" w:rsidRDefault="005C31FB" w:rsidP="00695E66">
      <w:pPr>
        <w:pStyle w:val="Heading1"/>
      </w:pPr>
      <w:bookmarkStart w:id="16" w:name="_Ref462006070"/>
      <w:bookmarkStart w:id="17" w:name="_Toc464219033"/>
      <w:r w:rsidRPr="00663FD4">
        <w:rPr>
          <w:rFonts w:hint="eastAsia"/>
        </w:rPr>
        <w:t>User interaction</w:t>
      </w:r>
      <w:bookmarkEnd w:id="16"/>
      <w:bookmarkEnd w:id="17"/>
    </w:p>
    <w:p w:rsidR="005B3BE0" w:rsidRDefault="005B3BE0" w:rsidP="003E04A0">
      <w:r>
        <w:rPr>
          <w:rFonts w:hint="eastAsia"/>
        </w:rPr>
        <w:t>This</w:t>
      </w:r>
      <w:r>
        <w:t xml:space="preserve"> section describes</w:t>
      </w:r>
      <w:r>
        <w:rPr>
          <w:rFonts w:hint="eastAsia"/>
        </w:rPr>
        <w:t xml:space="preserve"> what </w:t>
      </w:r>
      <w:r>
        <w:t xml:space="preserve">users </w:t>
      </w:r>
      <w:r w:rsidR="00363223">
        <w:t>will</w:t>
      </w:r>
      <w:r>
        <w:t xml:space="preserve"> be able to do</w:t>
      </w:r>
      <w:r w:rsidR="00512C0E">
        <w:t>,</w:t>
      </w:r>
      <w:r w:rsidR="0005550F">
        <w:t xml:space="preserve"> </w:t>
      </w:r>
      <w:r w:rsidR="00512C0E">
        <w:t xml:space="preserve">how to implement them and </w:t>
      </w:r>
      <w:r w:rsidR="0005550F">
        <w:t>what is not necessary</w:t>
      </w:r>
      <w:r>
        <w:t xml:space="preserve"> at the website.</w:t>
      </w:r>
    </w:p>
    <w:p w:rsidR="0083096C" w:rsidRPr="0083096C" w:rsidRDefault="0083096C" w:rsidP="00695E66">
      <w:pPr>
        <w:pStyle w:val="Heading2"/>
      </w:pPr>
      <w:bookmarkStart w:id="18" w:name="_Toc464219034"/>
      <w:r>
        <w:t>Do’s</w:t>
      </w:r>
      <w:bookmarkEnd w:id="18"/>
    </w:p>
    <w:tbl>
      <w:tblPr>
        <w:tblStyle w:val="ListTable3-Accent1"/>
        <w:tblW w:w="0" w:type="auto"/>
        <w:tblLook w:val="0020" w:firstRow="1" w:lastRow="0" w:firstColumn="0" w:lastColumn="0" w:noHBand="0" w:noVBand="0"/>
      </w:tblPr>
      <w:tblGrid>
        <w:gridCol w:w="4106"/>
        <w:gridCol w:w="5630"/>
      </w:tblGrid>
      <w:tr w:rsidR="0083096C" w:rsidTr="0083096C">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106" w:type="dxa"/>
          </w:tcPr>
          <w:p w:rsidR="0083096C" w:rsidRDefault="0083096C" w:rsidP="003E04A0">
            <w:r>
              <w:t>W</w:t>
            </w:r>
            <w:r>
              <w:rPr>
                <w:rFonts w:hint="eastAsia"/>
              </w:rPr>
              <w:t xml:space="preserve">hat </w:t>
            </w:r>
            <w:r>
              <w:t>users will be able to do?</w:t>
            </w:r>
          </w:p>
        </w:tc>
        <w:tc>
          <w:tcPr>
            <w:tcW w:w="5630" w:type="dxa"/>
          </w:tcPr>
          <w:p w:rsidR="0083096C" w:rsidRDefault="0083096C" w:rsidP="003E04A0">
            <w:pPr>
              <w:cnfStyle w:val="100000000000" w:firstRow="1" w:lastRow="0" w:firstColumn="0" w:lastColumn="0" w:oddVBand="0" w:evenVBand="0" w:oddHBand="0" w:evenHBand="0" w:firstRowFirstColumn="0" w:firstRowLastColumn="0" w:lastRowFirstColumn="0" w:lastRowLastColumn="0"/>
            </w:pPr>
            <w:r>
              <w:t>I</w:t>
            </w:r>
            <w:r>
              <w:rPr>
                <w:rFonts w:hint="eastAsia"/>
              </w:rPr>
              <w:t>mplementation</w:t>
            </w:r>
          </w:p>
        </w:tc>
      </w:tr>
      <w:tr w:rsidR="0083096C" w:rsidTr="0083096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106" w:type="dxa"/>
          </w:tcPr>
          <w:p w:rsidR="0083096C" w:rsidRDefault="0083096C" w:rsidP="003E04A0">
            <w:r>
              <w:rPr>
                <w:rFonts w:hint="eastAsia"/>
              </w:rPr>
              <w:t xml:space="preserve">Find out information </w:t>
            </w:r>
            <w:r w:rsidR="00854428">
              <w:t>about</w:t>
            </w:r>
            <w:r>
              <w:rPr>
                <w:rFonts w:hint="eastAsia"/>
              </w:rPr>
              <w:t xml:space="preserve"> musicians</w:t>
            </w:r>
          </w:p>
        </w:tc>
        <w:tc>
          <w:tcPr>
            <w:tcW w:w="5630" w:type="dxa"/>
          </w:tcPr>
          <w:p w:rsidR="0083096C" w:rsidRPr="0083096C" w:rsidRDefault="00927E40" w:rsidP="003E04A0">
            <w:pPr>
              <w:cnfStyle w:val="000000100000" w:firstRow="0" w:lastRow="0" w:firstColumn="0" w:lastColumn="0" w:oddVBand="0" w:evenVBand="0" w:oddHBand="1" w:evenHBand="0" w:firstRowFirstColumn="0" w:firstRowLastColumn="0" w:lastRowFirstColumn="0" w:lastRowLastColumn="0"/>
            </w:pPr>
            <w:r>
              <w:t>Create</w:t>
            </w:r>
            <w:r w:rsidR="0083096C">
              <w:t xml:space="preserve"> Musician Information page</w:t>
            </w:r>
            <w:r w:rsidR="0011029D">
              <w:t>.</w:t>
            </w:r>
          </w:p>
        </w:tc>
      </w:tr>
      <w:tr w:rsidR="0083096C" w:rsidTr="0083096C">
        <w:tc>
          <w:tcPr>
            <w:cnfStyle w:val="000010000000" w:firstRow="0" w:lastRow="0" w:firstColumn="0" w:lastColumn="0" w:oddVBand="1" w:evenVBand="0" w:oddHBand="0" w:evenHBand="0" w:firstRowFirstColumn="0" w:firstRowLastColumn="0" w:lastRowFirstColumn="0" w:lastRowLastColumn="0"/>
            <w:tcW w:w="4106" w:type="dxa"/>
          </w:tcPr>
          <w:p w:rsidR="0083096C" w:rsidRDefault="0083096C" w:rsidP="003E04A0">
            <w:r>
              <w:rPr>
                <w:rFonts w:hint="eastAsia"/>
              </w:rPr>
              <w:t>Watch live videos</w:t>
            </w:r>
          </w:p>
        </w:tc>
        <w:tc>
          <w:tcPr>
            <w:tcW w:w="5630" w:type="dxa"/>
          </w:tcPr>
          <w:p w:rsidR="0083096C" w:rsidRDefault="00D93BE5" w:rsidP="003E04A0">
            <w:pPr>
              <w:cnfStyle w:val="000000000000" w:firstRow="0" w:lastRow="0" w:firstColumn="0" w:lastColumn="0" w:oddVBand="0" w:evenVBand="0" w:oddHBand="0" w:evenHBand="0" w:firstRowFirstColumn="0" w:firstRowLastColumn="0" w:lastRowFirstColumn="0" w:lastRowLastColumn="0"/>
            </w:pPr>
            <w:r>
              <w:t>P</w:t>
            </w:r>
            <w:r w:rsidR="0011029D">
              <w:t>ut</w:t>
            </w:r>
            <w:r w:rsidR="0083096C">
              <w:rPr>
                <w:rFonts w:hint="eastAsia"/>
              </w:rPr>
              <w:t xml:space="preserve"> videos </w:t>
            </w:r>
            <w:r w:rsidR="008C5A04">
              <w:t>o</w:t>
            </w:r>
            <w:r w:rsidR="0083096C">
              <w:rPr>
                <w:rFonts w:hint="eastAsia"/>
              </w:rPr>
              <w:t>n Recordings page</w:t>
            </w:r>
            <w:r w:rsidR="0011029D">
              <w:t>.</w:t>
            </w:r>
          </w:p>
        </w:tc>
      </w:tr>
      <w:tr w:rsidR="0083096C" w:rsidTr="0083096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106" w:type="dxa"/>
          </w:tcPr>
          <w:p w:rsidR="0083096C" w:rsidRDefault="0083096C" w:rsidP="003E04A0">
            <w:r>
              <w:rPr>
                <w:rFonts w:hint="eastAsia"/>
              </w:rPr>
              <w:t>Play audio</w:t>
            </w:r>
          </w:p>
        </w:tc>
        <w:tc>
          <w:tcPr>
            <w:tcW w:w="5630" w:type="dxa"/>
          </w:tcPr>
          <w:p w:rsidR="0083096C" w:rsidRDefault="0083096C" w:rsidP="003E04A0">
            <w:pPr>
              <w:cnfStyle w:val="000000100000" w:firstRow="0" w:lastRow="0" w:firstColumn="0" w:lastColumn="0" w:oddVBand="0" w:evenVBand="0" w:oddHBand="1" w:evenHBand="0" w:firstRowFirstColumn="0" w:firstRowLastColumn="0" w:lastRowFirstColumn="0" w:lastRowLastColumn="0"/>
            </w:pPr>
            <w:r>
              <w:rPr>
                <w:rFonts w:hint="eastAsia"/>
              </w:rPr>
              <w:t>P</w:t>
            </w:r>
            <w:r w:rsidR="0011029D">
              <w:t>ut</w:t>
            </w:r>
            <w:r>
              <w:rPr>
                <w:rFonts w:hint="eastAsia"/>
              </w:rPr>
              <w:t xml:space="preserve"> audios </w:t>
            </w:r>
            <w:r w:rsidR="008C5A04">
              <w:t>o</w:t>
            </w:r>
            <w:r>
              <w:rPr>
                <w:rFonts w:hint="eastAsia"/>
              </w:rPr>
              <w:t>n Recordings page</w:t>
            </w:r>
            <w:r w:rsidR="0011029D">
              <w:t>.</w:t>
            </w:r>
          </w:p>
        </w:tc>
      </w:tr>
      <w:tr w:rsidR="0083096C" w:rsidTr="0083096C">
        <w:tc>
          <w:tcPr>
            <w:cnfStyle w:val="000010000000" w:firstRow="0" w:lastRow="0" w:firstColumn="0" w:lastColumn="0" w:oddVBand="1" w:evenVBand="0" w:oddHBand="0" w:evenHBand="0" w:firstRowFirstColumn="0" w:firstRowLastColumn="0" w:lastRowFirstColumn="0" w:lastRowLastColumn="0"/>
            <w:tcW w:w="4106" w:type="dxa"/>
          </w:tcPr>
          <w:p w:rsidR="0083096C" w:rsidRDefault="0083096C" w:rsidP="003E04A0">
            <w:r>
              <w:t>S</w:t>
            </w:r>
            <w:r>
              <w:rPr>
                <w:rFonts w:hint="eastAsia"/>
              </w:rPr>
              <w:t xml:space="preserve">ign </w:t>
            </w:r>
            <w:r>
              <w:t>up to newsletter</w:t>
            </w:r>
          </w:p>
        </w:tc>
        <w:tc>
          <w:tcPr>
            <w:tcW w:w="5630" w:type="dxa"/>
          </w:tcPr>
          <w:p w:rsidR="0083096C" w:rsidRPr="0083096C" w:rsidRDefault="0011029D" w:rsidP="003E04A0">
            <w:pPr>
              <w:cnfStyle w:val="000000000000" w:firstRow="0" w:lastRow="0" w:firstColumn="0" w:lastColumn="0" w:oddVBand="0" w:evenVBand="0" w:oddHBand="0" w:evenHBand="0" w:firstRowFirstColumn="0" w:firstRowLastColumn="0" w:lastRowFirstColumn="0" w:lastRowLastColumn="0"/>
            </w:pPr>
            <w:r>
              <w:t>Create Newsletter signup form in About Us page.</w:t>
            </w:r>
          </w:p>
        </w:tc>
      </w:tr>
      <w:tr w:rsidR="0083096C" w:rsidTr="0083096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106" w:type="dxa"/>
          </w:tcPr>
          <w:p w:rsidR="0083096C" w:rsidRDefault="0083096C" w:rsidP="003E04A0">
            <w:r>
              <w:rPr>
                <w:rFonts w:hint="eastAsia"/>
              </w:rPr>
              <w:t>Read blog</w:t>
            </w:r>
          </w:p>
        </w:tc>
        <w:tc>
          <w:tcPr>
            <w:tcW w:w="5630" w:type="dxa"/>
          </w:tcPr>
          <w:p w:rsidR="0083096C" w:rsidRDefault="0083096C" w:rsidP="003E04A0">
            <w:pPr>
              <w:cnfStyle w:val="000000100000" w:firstRow="0" w:lastRow="0" w:firstColumn="0" w:lastColumn="0" w:oddVBand="0" w:evenVBand="0" w:oddHBand="1" w:evenHBand="0" w:firstRowFirstColumn="0" w:firstRowLastColumn="0" w:lastRowFirstColumn="0" w:lastRowLastColumn="0"/>
            </w:pPr>
            <w:r>
              <w:rPr>
                <w:rFonts w:hint="eastAsia"/>
              </w:rPr>
              <w:t xml:space="preserve">Create </w:t>
            </w:r>
            <w:r>
              <w:t>B</w:t>
            </w:r>
            <w:r>
              <w:rPr>
                <w:rFonts w:hint="eastAsia"/>
              </w:rPr>
              <w:t>log page</w:t>
            </w:r>
            <w:r w:rsidR="0011029D">
              <w:t>.</w:t>
            </w:r>
          </w:p>
        </w:tc>
      </w:tr>
      <w:tr w:rsidR="0083096C" w:rsidTr="0083096C">
        <w:tc>
          <w:tcPr>
            <w:cnfStyle w:val="000010000000" w:firstRow="0" w:lastRow="0" w:firstColumn="0" w:lastColumn="0" w:oddVBand="1" w:evenVBand="0" w:oddHBand="0" w:evenHBand="0" w:firstRowFirstColumn="0" w:firstRowLastColumn="0" w:lastRowFirstColumn="0" w:lastRowLastColumn="0"/>
            <w:tcW w:w="4106" w:type="dxa"/>
          </w:tcPr>
          <w:p w:rsidR="0083096C" w:rsidRDefault="0083096C" w:rsidP="003E04A0">
            <w:r>
              <w:rPr>
                <w:rFonts w:hint="eastAsia"/>
              </w:rPr>
              <w:t>Comment on the blog posts</w:t>
            </w:r>
          </w:p>
        </w:tc>
        <w:tc>
          <w:tcPr>
            <w:tcW w:w="5630" w:type="dxa"/>
          </w:tcPr>
          <w:p w:rsidR="0083096C" w:rsidRPr="0083096C" w:rsidRDefault="00CC338D" w:rsidP="003E04A0">
            <w:pPr>
              <w:cnfStyle w:val="000000000000" w:firstRow="0" w:lastRow="0" w:firstColumn="0" w:lastColumn="0" w:oddVBand="0" w:evenVBand="0" w:oddHBand="0" w:evenHBand="0" w:firstRowFirstColumn="0" w:firstRowLastColumn="0" w:lastRowFirstColumn="0" w:lastRowLastColumn="0"/>
            </w:pPr>
            <w:r>
              <w:t>Implement</w:t>
            </w:r>
            <w:r w:rsidR="00927E40">
              <w:t xml:space="preserve"> c</w:t>
            </w:r>
            <w:r w:rsidR="0083096C">
              <w:t>omment function on blog page</w:t>
            </w:r>
            <w:r w:rsidR="0011029D">
              <w:t>.</w:t>
            </w:r>
          </w:p>
        </w:tc>
      </w:tr>
    </w:tbl>
    <w:p w:rsidR="0083096C" w:rsidRDefault="0083096C" w:rsidP="00695E66">
      <w:pPr>
        <w:pStyle w:val="Heading2"/>
      </w:pPr>
      <w:bookmarkStart w:id="19" w:name="_Toc464219035"/>
      <w:r>
        <w:rPr>
          <w:rFonts w:hint="eastAsia"/>
        </w:rPr>
        <w:t>Don</w:t>
      </w:r>
      <w:r>
        <w:t>’ts</w:t>
      </w:r>
      <w:bookmarkEnd w:id="19"/>
    </w:p>
    <w:p w:rsidR="0083096C" w:rsidRDefault="0083096C" w:rsidP="003E04A0">
      <w:pPr>
        <w:pStyle w:val="ListParagraph"/>
        <w:numPr>
          <w:ilvl w:val="0"/>
          <w:numId w:val="6"/>
        </w:numPr>
        <w:ind w:leftChars="0"/>
      </w:pPr>
      <w:r>
        <w:t>L</w:t>
      </w:r>
      <w:r>
        <w:rPr>
          <w:rFonts w:hint="eastAsia"/>
        </w:rPr>
        <w:t xml:space="preserve">og </w:t>
      </w:r>
      <w:r>
        <w:t>in</w:t>
      </w:r>
    </w:p>
    <w:p w:rsidR="005C31FB" w:rsidRDefault="005C31FB" w:rsidP="00695E66">
      <w:pPr>
        <w:pStyle w:val="Heading1"/>
      </w:pPr>
      <w:bookmarkStart w:id="20" w:name="_Toc464219036"/>
      <w:r w:rsidRPr="00663FD4">
        <w:lastRenderedPageBreak/>
        <w:t>Design</w:t>
      </w:r>
      <w:bookmarkEnd w:id="20"/>
    </w:p>
    <w:p w:rsidR="0084033C" w:rsidRDefault="0084033C" w:rsidP="003E04A0">
      <w:r>
        <w:t xml:space="preserve">Following are sample images of Musician Information page. </w:t>
      </w:r>
      <w:r w:rsidR="003F5042">
        <w:t>Header (logo and menu) is always on top of the screen. Copyright and SNS links are located on footer.</w:t>
      </w:r>
    </w:p>
    <w:p w:rsidR="0084033C" w:rsidRDefault="0084033C" w:rsidP="003E04A0"/>
    <w:p w:rsidR="0084033C" w:rsidRDefault="0084033C" w:rsidP="0084033C">
      <w:pPr>
        <w:pStyle w:val="Heading2"/>
      </w:pPr>
      <w:bookmarkStart w:id="21" w:name="_Toc464219037"/>
      <w:r>
        <w:t>Large screen</w:t>
      </w:r>
      <w:r w:rsidR="003A6AFD">
        <w:t xml:space="preserve"> sample: width </w:t>
      </w:r>
      <w:r w:rsidR="00B95D37">
        <w:t>100em</w:t>
      </w:r>
      <w:bookmarkEnd w:id="21"/>
    </w:p>
    <w:p w:rsidR="003F5042" w:rsidRPr="003F5042" w:rsidRDefault="003F5042" w:rsidP="003F5042">
      <w:r>
        <w:t>Width of the contents is 80em.</w:t>
      </w:r>
    </w:p>
    <w:p w:rsidR="0084033C" w:rsidRDefault="00B95D37" w:rsidP="003E04A0">
      <w:r>
        <w:rPr>
          <w:noProof/>
          <w:lang w:val="en-NZ"/>
        </w:rPr>
        <w:drawing>
          <wp:inline distT="0" distB="0" distL="0" distR="0" wp14:anchorId="7B35B51B" wp14:editId="5671D614">
            <wp:extent cx="5590800" cy="3254400"/>
            <wp:effectExtent l="0" t="0" r="0" b="317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sktop1.png"/>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5590800" cy="3254400"/>
                    </a:xfrm>
                    <a:prstGeom prst="rect">
                      <a:avLst/>
                    </a:prstGeom>
                    <a:ln>
                      <a:noFill/>
                    </a:ln>
                    <a:extLst>
                      <a:ext uri="{53640926-AAD7-44D8-BBD7-CCE9431645EC}">
                        <a14:shadowObscured xmlns:a14="http://schemas.microsoft.com/office/drawing/2010/main"/>
                      </a:ext>
                    </a:extLst>
                  </pic:spPr>
                </pic:pic>
              </a:graphicData>
            </a:graphic>
          </wp:inline>
        </w:drawing>
      </w:r>
    </w:p>
    <w:p w:rsidR="00D779C8" w:rsidRDefault="00B95D37" w:rsidP="003E04A0">
      <w:r>
        <w:rPr>
          <w:noProof/>
          <w:lang w:val="en-NZ"/>
        </w:rPr>
        <w:drawing>
          <wp:inline distT="0" distB="0" distL="0" distR="0" wp14:anchorId="682E8E1C" wp14:editId="5D0EC800">
            <wp:extent cx="5590800" cy="3254400"/>
            <wp:effectExtent l="0" t="0" r="0" b="317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sktop2.png"/>
                    <pic:cNvPicPr/>
                  </pic:nvPicPr>
                  <pic:blipFill rotWithShape="1">
                    <a:blip r:embed="rId16" cstate="print">
                      <a:extLst>
                        <a:ext uri="{28A0092B-C50C-407E-A947-70E740481C1C}">
                          <a14:useLocalDpi xmlns:a14="http://schemas.microsoft.com/office/drawing/2010/main" val="0"/>
                        </a:ext>
                      </a:extLst>
                    </a:blip>
                    <a:srcRect t="10201"/>
                    <a:stretch/>
                  </pic:blipFill>
                  <pic:spPr bwMode="auto">
                    <a:xfrm>
                      <a:off x="0" y="0"/>
                      <a:ext cx="5590800" cy="3254400"/>
                    </a:xfrm>
                    <a:prstGeom prst="rect">
                      <a:avLst/>
                    </a:prstGeom>
                    <a:ln>
                      <a:noFill/>
                    </a:ln>
                    <a:extLst>
                      <a:ext uri="{53640926-AAD7-44D8-BBD7-CCE9431645EC}">
                        <a14:shadowObscured xmlns:a14="http://schemas.microsoft.com/office/drawing/2010/main"/>
                      </a:ext>
                    </a:extLst>
                  </pic:spPr>
                </pic:pic>
              </a:graphicData>
            </a:graphic>
          </wp:inline>
        </w:drawing>
      </w:r>
    </w:p>
    <w:p w:rsidR="00D779C8" w:rsidRDefault="00B95D37" w:rsidP="003E04A0">
      <w:r>
        <w:rPr>
          <w:noProof/>
          <w:lang w:val="en-NZ"/>
        </w:rPr>
        <w:lastRenderedPageBreak/>
        <w:drawing>
          <wp:inline distT="0" distB="0" distL="0" distR="0" wp14:anchorId="1B1B7D32" wp14:editId="089EAECD">
            <wp:extent cx="5590800" cy="3254400"/>
            <wp:effectExtent l="0" t="0" r="0" b="317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sktop3.png"/>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5590800" cy="3254400"/>
                    </a:xfrm>
                    <a:prstGeom prst="rect">
                      <a:avLst/>
                    </a:prstGeom>
                    <a:ln>
                      <a:noFill/>
                    </a:ln>
                    <a:extLst>
                      <a:ext uri="{53640926-AAD7-44D8-BBD7-CCE9431645EC}">
                        <a14:shadowObscured xmlns:a14="http://schemas.microsoft.com/office/drawing/2010/main"/>
                      </a:ext>
                    </a:extLst>
                  </pic:spPr>
                </pic:pic>
              </a:graphicData>
            </a:graphic>
          </wp:inline>
        </w:drawing>
      </w:r>
    </w:p>
    <w:p w:rsidR="00D779C8" w:rsidRDefault="00010CEE" w:rsidP="003E04A0">
      <w:r>
        <w:rPr>
          <w:noProof/>
          <w:lang w:val="en-NZ"/>
        </w:rPr>
        <w:drawing>
          <wp:inline distT="0" distB="0" distL="0" distR="0">
            <wp:extent cx="5587200" cy="3236400"/>
            <wp:effectExtent l="0" t="0" r="0" b="254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sktop4.png"/>
                    <pic:cNvPicPr/>
                  </pic:nvPicPr>
                  <pic:blipFill rotWithShape="1">
                    <a:blip r:embed="rId18" cstate="print">
                      <a:extLst>
                        <a:ext uri="{28A0092B-C50C-407E-A947-70E740481C1C}">
                          <a14:useLocalDpi xmlns:a14="http://schemas.microsoft.com/office/drawing/2010/main" val="0"/>
                        </a:ext>
                      </a:extLst>
                    </a:blip>
                    <a:srcRect t="10676"/>
                    <a:stretch/>
                  </pic:blipFill>
                  <pic:spPr bwMode="auto">
                    <a:xfrm>
                      <a:off x="0" y="0"/>
                      <a:ext cx="5587200" cy="3236400"/>
                    </a:xfrm>
                    <a:prstGeom prst="rect">
                      <a:avLst/>
                    </a:prstGeom>
                    <a:ln>
                      <a:noFill/>
                    </a:ln>
                    <a:extLst>
                      <a:ext uri="{53640926-AAD7-44D8-BBD7-CCE9431645EC}">
                        <a14:shadowObscured xmlns:a14="http://schemas.microsoft.com/office/drawing/2010/main"/>
                      </a:ext>
                    </a:extLst>
                  </pic:spPr>
                </pic:pic>
              </a:graphicData>
            </a:graphic>
          </wp:inline>
        </w:drawing>
      </w:r>
    </w:p>
    <w:p w:rsidR="001C1231" w:rsidRDefault="001C1231">
      <w:pPr>
        <w:widowControl/>
        <w:jc w:val="left"/>
      </w:pPr>
      <w:r>
        <w:br w:type="page"/>
      </w:r>
    </w:p>
    <w:p w:rsidR="0084033C" w:rsidRDefault="0084033C" w:rsidP="003A6AFD">
      <w:pPr>
        <w:pStyle w:val="Heading2"/>
      </w:pPr>
      <w:bookmarkStart w:id="22" w:name="_Toc464219038"/>
      <w:r>
        <w:lastRenderedPageBreak/>
        <w:t>Small screen sample</w:t>
      </w:r>
      <w:r w:rsidR="003A6AFD">
        <w:t>:</w:t>
      </w:r>
      <w:r>
        <w:t xml:space="preserve"> width</w:t>
      </w:r>
      <w:r w:rsidR="003A6AFD">
        <w:t xml:space="preserve"> </w:t>
      </w:r>
      <w:r w:rsidR="00B95D37">
        <w:t>30em</w:t>
      </w:r>
      <w:bookmarkEnd w:id="22"/>
    </w:p>
    <w:p w:rsidR="001C1231" w:rsidRPr="001C1231" w:rsidRDefault="001C1231" w:rsidP="001C1231">
      <w:r>
        <w:t>Width of the contents is 100% with a little margin on both sides. Menu on header changes to hamburger icon and it extends when clicked.</w:t>
      </w:r>
    </w:p>
    <w:p w:rsidR="003A6AFD" w:rsidRPr="0008730D" w:rsidRDefault="00B95D37" w:rsidP="003E04A0">
      <w:pPr>
        <w:rPr>
          <w:lang w:val="en-NZ"/>
        </w:rPr>
      </w:pPr>
      <w:r>
        <w:rPr>
          <w:noProof/>
          <w:lang w:val="en-NZ"/>
        </w:rPr>
        <w:drawing>
          <wp:inline distT="0" distB="0" distL="0" distR="0" wp14:anchorId="0672A75A" wp14:editId="778AD8D8">
            <wp:extent cx="1846800" cy="3495600"/>
            <wp:effectExtent l="0" t="0" r="127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e1.png"/>
                    <pic:cNvPicPr/>
                  </pic:nvPicPr>
                  <pic:blipFill rotWithShape="1">
                    <a:blip r:embed="rId19" cstate="print">
                      <a:extLst>
                        <a:ext uri="{28A0092B-C50C-407E-A947-70E740481C1C}">
                          <a14:useLocalDpi xmlns:a14="http://schemas.microsoft.com/office/drawing/2010/main" val="0"/>
                        </a:ext>
                      </a:extLst>
                    </a:blip>
                    <a:srcRect t="10606"/>
                    <a:stretch/>
                  </pic:blipFill>
                  <pic:spPr bwMode="auto">
                    <a:xfrm>
                      <a:off x="0" y="0"/>
                      <a:ext cx="1846800" cy="3495600"/>
                    </a:xfrm>
                    <a:prstGeom prst="rect">
                      <a:avLst/>
                    </a:prstGeom>
                    <a:ln>
                      <a:noFill/>
                    </a:ln>
                    <a:extLst>
                      <a:ext uri="{53640926-AAD7-44D8-BBD7-CCE9431645EC}">
                        <a14:shadowObscured xmlns:a14="http://schemas.microsoft.com/office/drawing/2010/main"/>
                      </a:ext>
                    </a:extLst>
                  </pic:spPr>
                </pic:pic>
              </a:graphicData>
            </a:graphic>
          </wp:inline>
        </w:drawing>
      </w:r>
      <w:r w:rsidR="0008730D">
        <w:t xml:space="preserve">  </w:t>
      </w:r>
      <w:r>
        <w:rPr>
          <w:noProof/>
          <w:lang w:val="en-NZ"/>
        </w:rPr>
        <w:drawing>
          <wp:inline distT="0" distB="0" distL="0" distR="0" wp14:anchorId="24ADDCAB" wp14:editId="3CF74BE3">
            <wp:extent cx="1846800" cy="3495600"/>
            <wp:effectExtent l="0" t="0" r="127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bile2.png"/>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1846800" cy="3495600"/>
                    </a:xfrm>
                    <a:prstGeom prst="rect">
                      <a:avLst/>
                    </a:prstGeom>
                    <a:ln>
                      <a:noFill/>
                    </a:ln>
                    <a:extLst>
                      <a:ext uri="{53640926-AAD7-44D8-BBD7-CCE9431645EC}">
                        <a14:shadowObscured xmlns:a14="http://schemas.microsoft.com/office/drawing/2010/main"/>
                      </a:ext>
                    </a:extLst>
                  </pic:spPr>
                </pic:pic>
              </a:graphicData>
            </a:graphic>
          </wp:inline>
        </w:drawing>
      </w:r>
      <w:r w:rsidR="0008730D">
        <w:rPr>
          <w:lang w:val="en-NZ"/>
        </w:rPr>
        <w:t xml:space="preserve">  </w:t>
      </w:r>
      <w:r>
        <w:rPr>
          <w:noProof/>
          <w:lang w:val="en-NZ"/>
        </w:rPr>
        <w:drawing>
          <wp:inline distT="0" distB="0" distL="0" distR="0" wp14:anchorId="76270D0B" wp14:editId="532C4712">
            <wp:extent cx="1846800" cy="3495600"/>
            <wp:effectExtent l="0" t="0" r="127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bile3.png"/>
                    <pic:cNvPicPr/>
                  </pic:nvPicPr>
                  <pic:blipFill rotWithShape="1">
                    <a:blip r:embed="rId21" cstate="print">
                      <a:extLst>
                        <a:ext uri="{28A0092B-C50C-407E-A947-70E740481C1C}">
                          <a14:useLocalDpi xmlns:a14="http://schemas.microsoft.com/office/drawing/2010/main" val="0"/>
                        </a:ext>
                      </a:extLst>
                    </a:blip>
                    <a:srcRect t="10713"/>
                    <a:stretch/>
                  </pic:blipFill>
                  <pic:spPr bwMode="auto">
                    <a:xfrm>
                      <a:off x="0" y="0"/>
                      <a:ext cx="1846800" cy="3495600"/>
                    </a:xfrm>
                    <a:prstGeom prst="rect">
                      <a:avLst/>
                    </a:prstGeom>
                    <a:ln>
                      <a:noFill/>
                    </a:ln>
                    <a:extLst>
                      <a:ext uri="{53640926-AAD7-44D8-BBD7-CCE9431645EC}">
                        <a14:shadowObscured xmlns:a14="http://schemas.microsoft.com/office/drawing/2010/main"/>
                      </a:ext>
                    </a:extLst>
                  </pic:spPr>
                </pic:pic>
              </a:graphicData>
            </a:graphic>
          </wp:inline>
        </w:drawing>
      </w:r>
    </w:p>
    <w:p w:rsidR="003A6AFD" w:rsidRPr="00BC77E5" w:rsidRDefault="003A6AFD" w:rsidP="003E04A0"/>
    <w:p w:rsidR="005C31FB" w:rsidRDefault="005C31FB" w:rsidP="00695E66">
      <w:pPr>
        <w:pStyle w:val="Heading1"/>
      </w:pPr>
      <w:bookmarkStart w:id="23" w:name="_Toc464219039"/>
      <w:r w:rsidRPr="00663FD4">
        <w:t>Accessibility</w:t>
      </w:r>
      <w:bookmarkEnd w:id="23"/>
    </w:p>
    <w:p w:rsidR="001060B1" w:rsidRDefault="00E37EFF" w:rsidP="003E04A0">
      <w:r>
        <w:t xml:space="preserve">We build the website that meets </w:t>
      </w:r>
      <w:r w:rsidRPr="00E37EFF">
        <w:t>Web Content Accessibility Guidelines (WCAG) 2.0</w:t>
      </w:r>
      <w:r>
        <w:t xml:space="preserve"> requirements.</w:t>
      </w:r>
    </w:p>
    <w:p w:rsidR="00E37EFF" w:rsidRDefault="00A2351B" w:rsidP="003E04A0">
      <w:hyperlink r:id="rId22" w:history="1">
        <w:r w:rsidR="00E37EFF" w:rsidRPr="00084415">
          <w:rPr>
            <w:rStyle w:val="Hyperlink"/>
          </w:rPr>
          <w:t>https://www.w3.org/TR/WCAG20/</w:t>
        </w:r>
      </w:hyperlink>
    </w:p>
    <w:p w:rsidR="00E37EFF" w:rsidRDefault="00E37EFF" w:rsidP="003E04A0"/>
    <w:tbl>
      <w:tblPr>
        <w:tblStyle w:val="ListTable3-Accent1"/>
        <w:tblW w:w="0" w:type="auto"/>
        <w:tblLook w:val="0020" w:firstRow="1" w:lastRow="0" w:firstColumn="0" w:lastColumn="0" w:noHBand="0" w:noVBand="0"/>
      </w:tblPr>
      <w:tblGrid>
        <w:gridCol w:w="3397"/>
        <w:gridCol w:w="6339"/>
      </w:tblGrid>
      <w:tr w:rsidR="00E37EFF" w:rsidTr="00E37EFF">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97" w:type="dxa"/>
          </w:tcPr>
          <w:p w:rsidR="00E37EFF" w:rsidRDefault="00E37EFF" w:rsidP="003E04A0">
            <w:r>
              <w:t>Guideline</w:t>
            </w:r>
          </w:p>
        </w:tc>
        <w:tc>
          <w:tcPr>
            <w:tcW w:w="6339" w:type="dxa"/>
          </w:tcPr>
          <w:p w:rsidR="00E37EFF" w:rsidRDefault="00E37EFF" w:rsidP="003E04A0">
            <w:pPr>
              <w:cnfStyle w:val="100000000000" w:firstRow="1" w:lastRow="0" w:firstColumn="0" w:lastColumn="0" w:oddVBand="0" w:evenVBand="0" w:oddHBand="0" w:evenHBand="0" w:firstRowFirstColumn="0" w:firstRowLastColumn="0" w:lastRowFirstColumn="0" w:lastRowLastColumn="0"/>
            </w:pPr>
            <w:r>
              <w:t>Implementation</w:t>
            </w:r>
          </w:p>
        </w:tc>
      </w:tr>
      <w:tr w:rsidR="00FA7DCD" w:rsidTr="00E37EF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97" w:type="dxa"/>
          </w:tcPr>
          <w:p w:rsidR="00FA7DCD" w:rsidRDefault="00FA7DCD" w:rsidP="003E04A0">
            <w:r w:rsidRPr="00FA7DCD">
              <w:t>Guideline 1.1 – Text Alternatives</w:t>
            </w:r>
          </w:p>
        </w:tc>
        <w:tc>
          <w:tcPr>
            <w:tcW w:w="6339" w:type="dxa"/>
          </w:tcPr>
          <w:p w:rsidR="00FC6014" w:rsidRDefault="00FC6014" w:rsidP="003E04A0">
            <w:pPr>
              <w:cnfStyle w:val="000000100000" w:firstRow="0" w:lastRow="0" w:firstColumn="0" w:lastColumn="0" w:oddVBand="0" w:evenVBand="0" w:oddHBand="1" w:evenHBand="0" w:firstRowFirstColumn="0" w:firstRowLastColumn="0" w:lastRowFirstColumn="0" w:lastRowLastColumn="0"/>
            </w:pPr>
            <w:r>
              <w:t>Provide text alternatives for all audio and video contents.</w:t>
            </w:r>
          </w:p>
          <w:p w:rsidR="00FC6014" w:rsidRDefault="00FC6014" w:rsidP="003E04A0">
            <w:pPr>
              <w:cnfStyle w:val="000000100000" w:firstRow="0" w:lastRow="0" w:firstColumn="0" w:lastColumn="0" w:oddVBand="0" w:evenVBand="0" w:oddHBand="1" w:evenHBand="0" w:firstRowFirstColumn="0" w:firstRowLastColumn="0" w:lastRowFirstColumn="0" w:lastRowLastColumn="0"/>
            </w:pPr>
            <w:r>
              <w:t>If use CAPTCHA on newsletter signup form, provide alternative forms.</w:t>
            </w:r>
          </w:p>
        </w:tc>
      </w:tr>
      <w:tr w:rsidR="00E37EFF" w:rsidTr="00E37EFF">
        <w:tc>
          <w:tcPr>
            <w:cnfStyle w:val="000010000000" w:firstRow="0" w:lastRow="0" w:firstColumn="0" w:lastColumn="0" w:oddVBand="1" w:evenVBand="0" w:oddHBand="0" w:evenHBand="0" w:firstRowFirstColumn="0" w:firstRowLastColumn="0" w:lastRowFirstColumn="0" w:lastRowLastColumn="0"/>
            <w:tcW w:w="3397" w:type="dxa"/>
          </w:tcPr>
          <w:p w:rsidR="00E37EFF" w:rsidRDefault="00E37EFF" w:rsidP="003E04A0">
            <w:r w:rsidRPr="00E37EFF">
              <w:t>Guideline 1.2 – Time-based Media</w:t>
            </w:r>
          </w:p>
        </w:tc>
        <w:tc>
          <w:tcPr>
            <w:tcW w:w="6339" w:type="dxa"/>
          </w:tcPr>
          <w:p w:rsidR="00FA7DCD" w:rsidRDefault="00FA7DCD" w:rsidP="00FA7DCD">
            <w:pPr>
              <w:cnfStyle w:val="000000000000" w:firstRow="0" w:lastRow="0" w:firstColumn="0" w:lastColumn="0" w:oddVBand="0" w:evenVBand="0" w:oddHBand="0" w:evenHBand="0" w:firstRowFirstColumn="0" w:firstRowLastColumn="0" w:lastRowFirstColumn="0" w:lastRowLastColumn="0"/>
            </w:pPr>
            <w:r>
              <w:t>For both Audio-only and Video-only media, provide alternative text to inform about the media.</w:t>
            </w:r>
          </w:p>
        </w:tc>
      </w:tr>
      <w:tr w:rsidR="00FA7DCD" w:rsidTr="00E37EF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97" w:type="dxa"/>
          </w:tcPr>
          <w:p w:rsidR="00FA7DCD" w:rsidRPr="00E37EFF" w:rsidRDefault="00FA7DCD" w:rsidP="003E04A0">
            <w:r w:rsidRPr="00FA7DCD">
              <w:t>Guideline 1.3 – Adaptable</w:t>
            </w:r>
          </w:p>
        </w:tc>
        <w:tc>
          <w:tcPr>
            <w:tcW w:w="6339" w:type="dxa"/>
          </w:tcPr>
          <w:p w:rsidR="00FA7DCD" w:rsidRDefault="00AD54F4" w:rsidP="00FA7DCD">
            <w:pPr>
              <w:cnfStyle w:val="000000100000" w:firstRow="0" w:lastRow="0" w:firstColumn="0" w:lastColumn="0" w:oddVBand="0" w:evenVBand="0" w:oddHBand="1" w:evenHBand="0" w:firstRowFirstColumn="0" w:firstRowLastColumn="0" w:lastRowFirstColumn="0" w:lastRowLastColumn="0"/>
            </w:pPr>
            <w:r>
              <w:t>Create semantically correct HTML.</w:t>
            </w:r>
          </w:p>
        </w:tc>
      </w:tr>
      <w:tr w:rsidR="00FA7DCD" w:rsidTr="00E37EFF">
        <w:tc>
          <w:tcPr>
            <w:cnfStyle w:val="000010000000" w:firstRow="0" w:lastRow="0" w:firstColumn="0" w:lastColumn="0" w:oddVBand="1" w:evenVBand="0" w:oddHBand="0" w:evenHBand="0" w:firstRowFirstColumn="0" w:firstRowLastColumn="0" w:lastRowFirstColumn="0" w:lastRowLastColumn="0"/>
            <w:tcW w:w="3397" w:type="dxa"/>
          </w:tcPr>
          <w:p w:rsidR="00FA7DCD" w:rsidRPr="00FA7DCD" w:rsidRDefault="00FA7DCD" w:rsidP="003E04A0">
            <w:r w:rsidRPr="00FA7DCD">
              <w:t>Guideline 1.4 – Distinguishable</w:t>
            </w:r>
          </w:p>
        </w:tc>
        <w:tc>
          <w:tcPr>
            <w:tcW w:w="6339" w:type="dxa"/>
          </w:tcPr>
          <w:p w:rsidR="00AD54F4" w:rsidRPr="00AD54F4" w:rsidRDefault="00AD54F4" w:rsidP="00FA7DCD">
            <w:pPr>
              <w:cnfStyle w:val="000000000000" w:firstRow="0" w:lastRow="0" w:firstColumn="0" w:lastColumn="0" w:oddVBand="0" w:evenVBand="0" w:oddHBand="0" w:evenHBand="0" w:firstRowFirstColumn="0" w:firstRowLastColumn="0" w:lastRowFirstColumn="0" w:lastRowLastColumn="0"/>
              <w:rPr>
                <w:lang w:val="en-NZ"/>
              </w:rPr>
            </w:pPr>
            <w:r>
              <w:t xml:space="preserve">Use distinguishable </w:t>
            </w:r>
            <w:proofErr w:type="spellStart"/>
            <w:r>
              <w:t>colour</w:t>
            </w:r>
            <w:proofErr w:type="spellEnd"/>
            <w:r>
              <w:t xml:space="preserve"> scheme (enough contrast).</w:t>
            </w:r>
          </w:p>
          <w:p w:rsidR="00FA7DCD" w:rsidRDefault="00AD54F4" w:rsidP="00FA7DCD">
            <w:pPr>
              <w:cnfStyle w:val="000000000000" w:firstRow="0" w:lastRow="0" w:firstColumn="0" w:lastColumn="0" w:oddVBand="0" w:evenVBand="0" w:oddHBand="0" w:evenHBand="0" w:firstRowFirstColumn="0" w:firstRowLastColumn="0" w:lastRowFirstColumn="0" w:lastRowLastColumn="0"/>
            </w:pPr>
            <w:r>
              <w:t>Don’t play medias automatically and provide audio control.</w:t>
            </w:r>
          </w:p>
        </w:tc>
      </w:tr>
      <w:tr w:rsidR="00FA7DCD" w:rsidTr="00E37EF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97" w:type="dxa"/>
          </w:tcPr>
          <w:p w:rsidR="00FA7DCD" w:rsidRPr="00FA7DCD" w:rsidRDefault="00FA7DCD" w:rsidP="003E04A0">
            <w:r w:rsidRPr="00FA7DCD">
              <w:t>Guideline 2.1 – Keyboard Accessible</w:t>
            </w:r>
          </w:p>
        </w:tc>
        <w:tc>
          <w:tcPr>
            <w:tcW w:w="6339" w:type="dxa"/>
          </w:tcPr>
          <w:p w:rsidR="00FA7DCD" w:rsidRDefault="00AD54F4" w:rsidP="00FA7DCD">
            <w:pPr>
              <w:cnfStyle w:val="000000100000" w:firstRow="0" w:lastRow="0" w:firstColumn="0" w:lastColumn="0" w:oddVBand="0" w:evenVBand="0" w:oddHBand="1" w:evenHBand="0" w:firstRowFirstColumn="0" w:firstRowLastColumn="0" w:lastRowFirstColumn="0" w:lastRowLastColumn="0"/>
            </w:pPr>
            <w:r>
              <w:t>Leave this to browsers.</w:t>
            </w:r>
          </w:p>
        </w:tc>
      </w:tr>
      <w:tr w:rsidR="00FA7DCD" w:rsidTr="00E37EFF">
        <w:tc>
          <w:tcPr>
            <w:cnfStyle w:val="000010000000" w:firstRow="0" w:lastRow="0" w:firstColumn="0" w:lastColumn="0" w:oddVBand="1" w:evenVBand="0" w:oddHBand="0" w:evenHBand="0" w:firstRowFirstColumn="0" w:firstRowLastColumn="0" w:lastRowFirstColumn="0" w:lastRowLastColumn="0"/>
            <w:tcW w:w="3397" w:type="dxa"/>
          </w:tcPr>
          <w:p w:rsidR="00FA7DCD" w:rsidRPr="00FA7DCD" w:rsidRDefault="00FA7DCD" w:rsidP="003E04A0">
            <w:r w:rsidRPr="00FA7DCD">
              <w:t>Guideline 2.2 – Enough Time</w:t>
            </w:r>
          </w:p>
        </w:tc>
        <w:tc>
          <w:tcPr>
            <w:tcW w:w="6339" w:type="dxa"/>
          </w:tcPr>
          <w:p w:rsidR="00FA7DCD" w:rsidRDefault="00A41564" w:rsidP="00FA7DCD">
            <w:pPr>
              <w:cnfStyle w:val="000000000000" w:firstRow="0" w:lastRow="0" w:firstColumn="0" w:lastColumn="0" w:oddVBand="0" w:evenVBand="0" w:oddHBand="0" w:evenHBand="0" w:firstRowFirstColumn="0" w:firstRowLastColumn="0" w:lastRowFirstColumn="0" w:lastRowLastColumn="0"/>
            </w:pPr>
            <w:r>
              <w:t>The web pages do not contain contents with timing.</w:t>
            </w:r>
          </w:p>
        </w:tc>
      </w:tr>
      <w:tr w:rsidR="00FA7DCD" w:rsidTr="00E37EF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97" w:type="dxa"/>
          </w:tcPr>
          <w:p w:rsidR="00FA7DCD" w:rsidRPr="00FA7DCD" w:rsidRDefault="00FA7DCD" w:rsidP="003E04A0">
            <w:r w:rsidRPr="00FA7DCD">
              <w:t>Guideline 2.3 – Seizures</w:t>
            </w:r>
          </w:p>
        </w:tc>
        <w:tc>
          <w:tcPr>
            <w:tcW w:w="6339" w:type="dxa"/>
          </w:tcPr>
          <w:p w:rsidR="00FA7DCD" w:rsidRDefault="00A41564" w:rsidP="00FA7DCD">
            <w:pPr>
              <w:cnfStyle w:val="000000100000" w:firstRow="0" w:lastRow="0" w:firstColumn="0" w:lastColumn="0" w:oddVBand="0" w:evenVBand="0" w:oddHBand="1" w:evenHBand="0" w:firstRowFirstColumn="0" w:firstRowLastColumn="0" w:lastRowFirstColumn="0" w:lastRowLastColumn="0"/>
            </w:pPr>
            <w:r>
              <w:t>The web pages do not contain anything that flashes more than three times in any one second period.</w:t>
            </w:r>
          </w:p>
        </w:tc>
      </w:tr>
      <w:tr w:rsidR="00FA7DCD" w:rsidTr="00E37EFF">
        <w:tc>
          <w:tcPr>
            <w:cnfStyle w:val="000010000000" w:firstRow="0" w:lastRow="0" w:firstColumn="0" w:lastColumn="0" w:oddVBand="1" w:evenVBand="0" w:oddHBand="0" w:evenHBand="0" w:firstRowFirstColumn="0" w:firstRowLastColumn="0" w:lastRowFirstColumn="0" w:lastRowLastColumn="0"/>
            <w:tcW w:w="3397" w:type="dxa"/>
          </w:tcPr>
          <w:p w:rsidR="00FA7DCD" w:rsidRPr="00FA7DCD" w:rsidRDefault="00FA7DCD" w:rsidP="003E04A0">
            <w:r w:rsidRPr="00FA7DCD">
              <w:lastRenderedPageBreak/>
              <w:t>Guideline 2.4 – Navigable</w:t>
            </w:r>
          </w:p>
        </w:tc>
        <w:tc>
          <w:tcPr>
            <w:tcW w:w="6339" w:type="dxa"/>
          </w:tcPr>
          <w:p w:rsidR="00FA7DCD" w:rsidRDefault="00A41564" w:rsidP="00FA7DCD">
            <w:pPr>
              <w:cnfStyle w:val="000000000000" w:firstRow="0" w:lastRow="0" w:firstColumn="0" w:lastColumn="0" w:oddVBand="0" w:evenVBand="0" w:oddHBand="0" w:evenHBand="0" w:firstRowFirstColumn="0" w:firstRowLastColumn="0" w:lastRowFirstColumn="0" w:lastRowLastColumn="0"/>
            </w:pPr>
            <w:r>
              <w:t>All the web pages provide navigation links in header of footer.</w:t>
            </w:r>
          </w:p>
        </w:tc>
      </w:tr>
      <w:tr w:rsidR="00FA7DCD" w:rsidTr="00E37EF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97" w:type="dxa"/>
          </w:tcPr>
          <w:p w:rsidR="00FA7DCD" w:rsidRPr="00FA7DCD" w:rsidRDefault="00FA7DCD" w:rsidP="003E04A0">
            <w:r w:rsidRPr="00FA7DCD">
              <w:t>Guideline 3.1 – Readable</w:t>
            </w:r>
          </w:p>
        </w:tc>
        <w:tc>
          <w:tcPr>
            <w:tcW w:w="6339" w:type="dxa"/>
          </w:tcPr>
          <w:p w:rsidR="00FA7DCD" w:rsidRDefault="00A41564" w:rsidP="00FA7DCD">
            <w:pPr>
              <w:cnfStyle w:val="000000100000" w:firstRow="0" w:lastRow="0" w:firstColumn="0" w:lastColumn="0" w:oddVBand="0" w:evenVBand="0" w:oddHBand="1" w:evenHBand="0" w:firstRowFirstColumn="0" w:firstRowLastColumn="0" w:lastRowFirstColumn="0" w:lastRowLastColumn="0"/>
            </w:pPr>
            <w:r>
              <w:t>Use English only on the web pages. Do not use abbreviations without explanation.</w:t>
            </w:r>
          </w:p>
        </w:tc>
      </w:tr>
      <w:tr w:rsidR="00FA7DCD" w:rsidTr="00E37EFF">
        <w:tc>
          <w:tcPr>
            <w:cnfStyle w:val="000010000000" w:firstRow="0" w:lastRow="0" w:firstColumn="0" w:lastColumn="0" w:oddVBand="1" w:evenVBand="0" w:oddHBand="0" w:evenHBand="0" w:firstRowFirstColumn="0" w:firstRowLastColumn="0" w:lastRowFirstColumn="0" w:lastRowLastColumn="0"/>
            <w:tcW w:w="3397" w:type="dxa"/>
          </w:tcPr>
          <w:p w:rsidR="00FA7DCD" w:rsidRPr="00FA7DCD" w:rsidRDefault="00FA7DCD" w:rsidP="003E04A0">
            <w:r w:rsidRPr="00FA7DCD">
              <w:t>Guideline 3.2 – Predictable</w:t>
            </w:r>
          </w:p>
        </w:tc>
        <w:tc>
          <w:tcPr>
            <w:tcW w:w="6339" w:type="dxa"/>
          </w:tcPr>
          <w:p w:rsidR="00FA7DCD" w:rsidRDefault="00A41564" w:rsidP="00FA7DCD">
            <w:pPr>
              <w:cnfStyle w:val="000000000000" w:firstRow="0" w:lastRow="0" w:firstColumn="0" w:lastColumn="0" w:oddVBand="0" w:evenVBand="0" w:oddHBand="0" w:evenHBand="0" w:firstRowFirstColumn="0" w:firstRowLastColumn="0" w:lastRowFirstColumn="0" w:lastRowLastColumn="0"/>
            </w:pPr>
            <w:r>
              <w:t>The web pages do not initiate a change when receiving focus or input.</w:t>
            </w:r>
          </w:p>
          <w:p w:rsidR="00DF5F89" w:rsidRDefault="00DF5F89" w:rsidP="00FA7DCD">
            <w:pPr>
              <w:cnfStyle w:val="000000000000" w:firstRow="0" w:lastRow="0" w:firstColumn="0" w:lastColumn="0" w:oddVBand="0" w:evenVBand="0" w:oddHBand="0" w:evenHBand="0" w:firstRowFirstColumn="0" w:firstRowLastColumn="0" w:lastRowFirstColumn="0" w:lastRowLastColumn="0"/>
            </w:pPr>
            <w:r>
              <w:t>Changes are initiated only by user request.</w:t>
            </w:r>
          </w:p>
        </w:tc>
      </w:tr>
      <w:tr w:rsidR="00FA7DCD" w:rsidTr="00E37EF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97" w:type="dxa"/>
          </w:tcPr>
          <w:p w:rsidR="00FA7DCD" w:rsidRPr="00FA7DCD" w:rsidRDefault="00FA7DCD" w:rsidP="003E04A0">
            <w:r w:rsidRPr="00FA7DCD">
              <w:t>Guideline 3.3 – Input Assistance</w:t>
            </w:r>
          </w:p>
        </w:tc>
        <w:tc>
          <w:tcPr>
            <w:tcW w:w="6339" w:type="dxa"/>
          </w:tcPr>
          <w:p w:rsidR="00FA7DCD" w:rsidRDefault="00DF5F89" w:rsidP="00FA7DCD">
            <w:pPr>
              <w:cnfStyle w:val="000000100000" w:firstRow="0" w:lastRow="0" w:firstColumn="0" w:lastColumn="0" w:oddVBand="0" w:evenVBand="0" w:oddHBand="1" w:evenHBand="0" w:firstRowFirstColumn="0" w:firstRowLastColumn="0" w:lastRowFirstColumn="0" w:lastRowLastColumn="0"/>
            </w:pPr>
            <w:r>
              <w:t>In the newsletter signup form, automatically detect</w:t>
            </w:r>
            <w:r w:rsidR="007D1558">
              <w:t xml:space="preserve"> an input error (when input is not an email address).</w:t>
            </w:r>
          </w:p>
          <w:p w:rsidR="007D1558" w:rsidRDefault="007D1558" w:rsidP="00FA7DCD">
            <w:pPr>
              <w:cnfStyle w:val="000000100000" w:firstRow="0" w:lastRow="0" w:firstColumn="0" w:lastColumn="0" w:oddVBand="0" w:evenVBand="0" w:oddHBand="1" w:evenHBand="0" w:firstRowFirstColumn="0" w:firstRowLastColumn="0" w:lastRowFirstColumn="0" w:lastRowLastColumn="0"/>
            </w:pPr>
            <w:r>
              <w:t>Provide labels for the contents require user input.</w:t>
            </w:r>
          </w:p>
        </w:tc>
      </w:tr>
      <w:tr w:rsidR="00FA7DCD" w:rsidTr="00E37EFF">
        <w:tc>
          <w:tcPr>
            <w:cnfStyle w:val="000010000000" w:firstRow="0" w:lastRow="0" w:firstColumn="0" w:lastColumn="0" w:oddVBand="1" w:evenVBand="0" w:oddHBand="0" w:evenHBand="0" w:firstRowFirstColumn="0" w:firstRowLastColumn="0" w:lastRowFirstColumn="0" w:lastRowLastColumn="0"/>
            <w:tcW w:w="3397" w:type="dxa"/>
          </w:tcPr>
          <w:p w:rsidR="00FA7DCD" w:rsidRPr="00FA7DCD" w:rsidRDefault="00FA7DCD" w:rsidP="003E04A0">
            <w:r w:rsidRPr="00FA7DCD">
              <w:t>Guideline 4.1 – Compatible</w:t>
            </w:r>
          </w:p>
        </w:tc>
        <w:tc>
          <w:tcPr>
            <w:tcW w:w="6339" w:type="dxa"/>
          </w:tcPr>
          <w:p w:rsidR="00FA7DCD" w:rsidRDefault="007D1558" w:rsidP="00FA7DCD">
            <w:pPr>
              <w:cnfStyle w:val="000000000000" w:firstRow="0" w:lastRow="0" w:firstColumn="0" w:lastColumn="0" w:oddVBand="0" w:evenVBand="0" w:oddHBand="0" w:evenHBand="0" w:firstRowFirstColumn="0" w:firstRowLastColumn="0" w:lastRowFirstColumn="0" w:lastRowLastColumn="0"/>
            </w:pPr>
            <w:r>
              <w:t>Create semantically correct HTML. Validate the html files.</w:t>
            </w:r>
          </w:p>
        </w:tc>
      </w:tr>
    </w:tbl>
    <w:p w:rsidR="00E37EFF" w:rsidRPr="00BC77E5" w:rsidRDefault="00E37EFF" w:rsidP="003E04A0"/>
    <w:p w:rsidR="005C31FB" w:rsidRDefault="005C31FB" w:rsidP="00695E66">
      <w:pPr>
        <w:pStyle w:val="Heading1"/>
      </w:pPr>
      <w:bookmarkStart w:id="24" w:name="_Toc464219040"/>
      <w:r w:rsidRPr="00663FD4">
        <w:t>Search engine optimization</w:t>
      </w:r>
      <w:bookmarkEnd w:id="24"/>
    </w:p>
    <w:p w:rsidR="00B97169" w:rsidRPr="00B97169" w:rsidRDefault="00B97169" w:rsidP="003E04A0">
      <w:r>
        <w:rPr>
          <w:rFonts w:hint="eastAsia"/>
        </w:rPr>
        <w:t xml:space="preserve">This section describes what techniques will be used to </w:t>
      </w:r>
      <w:r>
        <w:t>optimize</w:t>
      </w:r>
      <w:r>
        <w:rPr>
          <w:rFonts w:hint="eastAsia"/>
        </w:rPr>
        <w:t xml:space="preserve"> </w:t>
      </w:r>
      <w:r>
        <w:t>the web pages.</w:t>
      </w:r>
    </w:p>
    <w:p w:rsidR="00F7661F" w:rsidRDefault="00B97169" w:rsidP="003E04A0">
      <w:r>
        <w:t>W</w:t>
      </w:r>
      <w:r w:rsidR="00F7661F">
        <w:t xml:space="preserve">e </w:t>
      </w:r>
      <w:r>
        <w:t xml:space="preserve">will </w:t>
      </w:r>
      <w:r w:rsidR="00F7661F">
        <w:t>use following techniques.</w:t>
      </w:r>
    </w:p>
    <w:p w:rsidR="0015692D" w:rsidRDefault="00370911" w:rsidP="003E04A0">
      <w:pPr>
        <w:pStyle w:val="ListParagraph"/>
        <w:numPr>
          <w:ilvl w:val="0"/>
          <w:numId w:val="6"/>
        </w:numPr>
        <w:ind w:leftChars="0"/>
      </w:pPr>
      <w:r>
        <w:t>Improve l</w:t>
      </w:r>
      <w:r w:rsidR="0015692D">
        <w:rPr>
          <w:rFonts w:hint="eastAsia"/>
        </w:rPr>
        <w:t xml:space="preserve">ink </w:t>
      </w:r>
      <w:r>
        <w:t>popularity</w:t>
      </w:r>
    </w:p>
    <w:p w:rsidR="00F7661F" w:rsidRDefault="00F7661F" w:rsidP="003E04A0">
      <w:pPr>
        <w:pStyle w:val="ListParagraph"/>
        <w:numPr>
          <w:ilvl w:val="0"/>
          <w:numId w:val="6"/>
        </w:numPr>
        <w:ind w:leftChars="0"/>
      </w:pPr>
      <w:r>
        <w:t>Create unique, accurate page titles</w:t>
      </w:r>
    </w:p>
    <w:p w:rsidR="00D849BC" w:rsidRDefault="00F7661F" w:rsidP="003E04A0">
      <w:pPr>
        <w:pStyle w:val="ListParagraph"/>
        <w:numPr>
          <w:ilvl w:val="0"/>
          <w:numId w:val="6"/>
        </w:numPr>
        <w:ind w:leftChars="0"/>
      </w:pPr>
      <w:r>
        <w:t>I</w:t>
      </w:r>
      <w:r>
        <w:rPr>
          <w:rFonts w:hint="eastAsia"/>
        </w:rPr>
        <w:t xml:space="preserve">mprove </w:t>
      </w:r>
      <w:r>
        <w:t>the structure of URLs</w:t>
      </w:r>
    </w:p>
    <w:p w:rsidR="00F7661F" w:rsidRDefault="00F7661F" w:rsidP="003E04A0"/>
    <w:p w:rsidR="0015692D" w:rsidRDefault="0015692D" w:rsidP="00695E66">
      <w:pPr>
        <w:pStyle w:val="Heading2"/>
      </w:pPr>
      <w:bookmarkStart w:id="25" w:name="_Toc464219041"/>
      <w:r>
        <w:rPr>
          <w:rFonts w:hint="eastAsia"/>
        </w:rPr>
        <w:t>Link popularity</w:t>
      </w:r>
      <w:bookmarkEnd w:id="25"/>
    </w:p>
    <w:p w:rsidR="0015692D" w:rsidRPr="0015692D" w:rsidRDefault="0015692D" w:rsidP="003E04A0">
      <w:r>
        <w:t xml:space="preserve">One of the major </w:t>
      </w:r>
      <w:r w:rsidR="00F60F09">
        <w:t>approaches</w:t>
      </w:r>
      <w:r>
        <w:t xml:space="preserve"> search engines calculate page rank is</w:t>
      </w:r>
      <w:r w:rsidR="007D7A50">
        <w:t xml:space="preserve"> by</w:t>
      </w:r>
      <w:r>
        <w:t xml:space="preserve"> link popularity, which is basically calculated by how many in</w:t>
      </w:r>
      <w:r w:rsidR="00F60F09">
        <w:t>-</w:t>
      </w:r>
      <w:r>
        <w:t xml:space="preserve">bound links there are. To improve link popularity, </w:t>
      </w:r>
      <w:r w:rsidR="00F60F09">
        <w:t xml:space="preserve">we would list the </w:t>
      </w:r>
      <w:proofErr w:type="spellStart"/>
      <w:r w:rsidR="00F60F09">
        <w:t>Jivin</w:t>
      </w:r>
      <w:proofErr w:type="spellEnd"/>
      <w:r w:rsidR="00F60F09">
        <w:t xml:space="preserve">’ Jazz </w:t>
      </w:r>
      <w:r w:rsidR="009016DC">
        <w:t>top page (Home)</w:t>
      </w:r>
      <w:r w:rsidR="00F60F09">
        <w:t xml:space="preserve"> to following websites.</w:t>
      </w:r>
      <w:r w:rsidR="006F1C10">
        <w:t xml:space="preserve"> It may need to link back the websites in return.</w:t>
      </w:r>
    </w:p>
    <w:tbl>
      <w:tblPr>
        <w:tblStyle w:val="ListTable3-Accent1"/>
        <w:tblW w:w="0" w:type="auto"/>
        <w:tblLook w:val="0020" w:firstRow="1" w:lastRow="0" w:firstColumn="0" w:lastColumn="0" w:noHBand="0" w:noVBand="0"/>
      </w:tblPr>
      <w:tblGrid>
        <w:gridCol w:w="4327"/>
        <w:gridCol w:w="5415"/>
      </w:tblGrid>
      <w:tr w:rsidR="00F60F09" w:rsidTr="003B2E18">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114" w:type="dxa"/>
          </w:tcPr>
          <w:p w:rsidR="00F60F09" w:rsidRDefault="00F60F09" w:rsidP="003E04A0">
            <w:r>
              <w:t>Website</w:t>
            </w:r>
          </w:p>
        </w:tc>
        <w:tc>
          <w:tcPr>
            <w:tcW w:w="6622" w:type="dxa"/>
          </w:tcPr>
          <w:p w:rsidR="00F60F09" w:rsidRDefault="003B2E18" w:rsidP="003E04A0">
            <w:pPr>
              <w:cnfStyle w:val="100000000000" w:firstRow="1" w:lastRow="0" w:firstColumn="0" w:lastColumn="0" w:oddVBand="0" w:evenVBand="0" w:oddHBand="0" w:evenHBand="0" w:firstRowFirstColumn="0" w:firstRowLastColumn="0" w:lastRowFirstColumn="0" w:lastRowLastColumn="0"/>
            </w:pPr>
            <w:r>
              <w:t>Brief d</w:t>
            </w:r>
            <w:r w:rsidR="009F08A3">
              <w:rPr>
                <w:rFonts w:hint="eastAsia"/>
              </w:rPr>
              <w:t>escription</w:t>
            </w:r>
          </w:p>
        </w:tc>
      </w:tr>
      <w:tr w:rsidR="00F60F09" w:rsidTr="003B2E1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114" w:type="dxa"/>
          </w:tcPr>
          <w:p w:rsidR="00F60F09" w:rsidRDefault="009F08A3" w:rsidP="003E04A0">
            <w:r>
              <w:rPr>
                <w:rFonts w:hint="eastAsia"/>
              </w:rPr>
              <w:t>JazzCorner</w:t>
            </w:r>
            <w:r>
              <w:t>.com</w:t>
            </w:r>
          </w:p>
          <w:p w:rsidR="009F08A3" w:rsidRDefault="00A2351B" w:rsidP="003E04A0">
            <w:hyperlink r:id="rId23" w:history="1">
              <w:r w:rsidR="009F08A3" w:rsidRPr="00EE0454">
                <w:rPr>
                  <w:rStyle w:val="Hyperlink"/>
                </w:rPr>
                <w:t>http://www.jazzcorner.com/</w:t>
              </w:r>
            </w:hyperlink>
          </w:p>
        </w:tc>
        <w:tc>
          <w:tcPr>
            <w:tcW w:w="6622" w:type="dxa"/>
          </w:tcPr>
          <w:p w:rsidR="009F08A3" w:rsidRPr="0083096C" w:rsidRDefault="009F08A3" w:rsidP="003E04A0">
            <w:pPr>
              <w:cnfStyle w:val="000000100000" w:firstRow="0" w:lastRow="0" w:firstColumn="0" w:lastColumn="0" w:oddVBand="0" w:evenVBand="0" w:oddHBand="1" w:evenHBand="0" w:firstRowFirstColumn="0" w:firstRowLastColumn="0" w:lastRowFirstColumn="0" w:lastRowLastColumn="0"/>
            </w:pPr>
            <w:r w:rsidRPr="009F08A3">
              <w:t>JazzCorner.com is the largest portal for the official websites of hundreds of jazz musicians and organizations with more than a 1/2 million pages views a month.</w:t>
            </w:r>
          </w:p>
        </w:tc>
      </w:tr>
      <w:tr w:rsidR="00F60F09" w:rsidTr="003B2E18">
        <w:tc>
          <w:tcPr>
            <w:cnfStyle w:val="000010000000" w:firstRow="0" w:lastRow="0" w:firstColumn="0" w:lastColumn="0" w:oddVBand="1" w:evenVBand="0" w:oddHBand="0" w:evenHBand="0" w:firstRowFirstColumn="0" w:firstRowLastColumn="0" w:lastRowFirstColumn="0" w:lastRowLastColumn="0"/>
            <w:tcW w:w="3114" w:type="dxa"/>
          </w:tcPr>
          <w:p w:rsidR="00F60F09" w:rsidRDefault="003B2E18" w:rsidP="003E04A0">
            <w:r>
              <w:rPr>
                <w:rFonts w:hint="eastAsia"/>
              </w:rPr>
              <w:t>The J</w:t>
            </w:r>
            <w:r>
              <w:t>AZZ</w:t>
            </w:r>
            <w:r>
              <w:rPr>
                <w:rFonts w:hint="eastAsia"/>
              </w:rPr>
              <w:t xml:space="preserve"> Discography</w:t>
            </w:r>
          </w:p>
          <w:p w:rsidR="003B2E18" w:rsidRDefault="00A2351B" w:rsidP="003E04A0">
            <w:hyperlink r:id="rId24" w:history="1">
              <w:r w:rsidR="003B2E18" w:rsidRPr="00EE0454">
                <w:rPr>
                  <w:rStyle w:val="Hyperlink"/>
                </w:rPr>
                <w:t>https://www.lordisco.com/links/themeindex.html</w:t>
              </w:r>
            </w:hyperlink>
          </w:p>
        </w:tc>
        <w:tc>
          <w:tcPr>
            <w:tcW w:w="6622" w:type="dxa"/>
          </w:tcPr>
          <w:p w:rsidR="00F60F09" w:rsidRDefault="003B2E18" w:rsidP="003E04A0">
            <w:pPr>
              <w:cnfStyle w:val="000000000000" w:firstRow="0" w:lastRow="0" w:firstColumn="0" w:lastColumn="0" w:oddVBand="0" w:evenVBand="0" w:oddHBand="0" w:evenHBand="0" w:firstRowFirstColumn="0" w:firstRowLastColumn="0" w:lastRowFirstColumn="0" w:lastRowLastColumn="0"/>
            </w:pPr>
            <w:r w:rsidRPr="003B2E18">
              <w:t>The Jazz Discography is the world's largest and most complete source of information about jazz records and jazz recording sessions.</w:t>
            </w:r>
          </w:p>
        </w:tc>
      </w:tr>
      <w:tr w:rsidR="00F60F09" w:rsidTr="003B2E1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114" w:type="dxa"/>
          </w:tcPr>
          <w:p w:rsidR="00F60F09" w:rsidRDefault="00E80D7F" w:rsidP="003E04A0">
            <w:r>
              <w:rPr>
                <w:rFonts w:hint="eastAsia"/>
              </w:rPr>
              <w:t>The Jazz Resource</w:t>
            </w:r>
          </w:p>
          <w:p w:rsidR="00E80D7F" w:rsidRDefault="00A2351B" w:rsidP="003E04A0">
            <w:hyperlink r:id="rId25" w:history="1">
              <w:r w:rsidR="00E80D7F" w:rsidRPr="00EE0454">
                <w:rPr>
                  <w:rStyle w:val="Hyperlink"/>
                </w:rPr>
                <w:t>http://www.thejazzresource.com/</w:t>
              </w:r>
            </w:hyperlink>
          </w:p>
        </w:tc>
        <w:tc>
          <w:tcPr>
            <w:tcW w:w="6622" w:type="dxa"/>
          </w:tcPr>
          <w:p w:rsidR="00F60F09" w:rsidRDefault="00E80D7F" w:rsidP="003E04A0">
            <w:pPr>
              <w:cnfStyle w:val="000000100000" w:firstRow="0" w:lastRow="0" w:firstColumn="0" w:lastColumn="0" w:oddVBand="0" w:evenVBand="0" w:oddHBand="1" w:evenHBand="0" w:firstRowFirstColumn="0" w:firstRowLastColumn="0" w:lastRowFirstColumn="0" w:lastRowLastColumn="0"/>
            </w:pPr>
            <w:r w:rsidRPr="00E80D7F">
              <w:t>This site has been made to provide information on jazz music for listeners as well as performers and students.</w:t>
            </w:r>
          </w:p>
        </w:tc>
      </w:tr>
    </w:tbl>
    <w:p w:rsidR="00C65ABD" w:rsidRDefault="00C65ABD" w:rsidP="003E04A0"/>
    <w:p w:rsidR="00C65ABD" w:rsidRDefault="00C65ABD">
      <w:pPr>
        <w:widowControl/>
        <w:jc w:val="left"/>
      </w:pPr>
      <w:r>
        <w:br w:type="page"/>
      </w:r>
    </w:p>
    <w:p w:rsidR="0096293C" w:rsidRDefault="0096293C" w:rsidP="00695E66">
      <w:pPr>
        <w:pStyle w:val="Heading2"/>
      </w:pPr>
      <w:bookmarkStart w:id="26" w:name="_Toc464219042"/>
      <w:r>
        <w:lastRenderedPageBreak/>
        <w:t>Page titles</w:t>
      </w:r>
      <w:bookmarkEnd w:id="26"/>
    </w:p>
    <w:p w:rsidR="0096293C" w:rsidRDefault="00B50420" w:rsidP="003E04A0">
      <w:r>
        <w:t>These are put into the &lt;title&gt; tag within the &lt;head&gt; tag of the HTML document. These will be displayed in search results.</w:t>
      </w:r>
      <w:r w:rsidR="00240912">
        <w:t xml:space="preserve"> </w:t>
      </w:r>
      <w:r w:rsidR="00931403">
        <w:t xml:space="preserve">The name of a musician and the name of a recording are examples and they vary by musicians and recordings. </w:t>
      </w:r>
    </w:p>
    <w:tbl>
      <w:tblPr>
        <w:tblStyle w:val="ListTable3-Accent1"/>
        <w:tblW w:w="0" w:type="auto"/>
        <w:tblLook w:val="0020" w:firstRow="1" w:lastRow="0" w:firstColumn="0" w:lastColumn="0" w:noHBand="0" w:noVBand="0"/>
      </w:tblPr>
      <w:tblGrid>
        <w:gridCol w:w="2122"/>
        <w:gridCol w:w="3827"/>
        <w:gridCol w:w="3787"/>
      </w:tblGrid>
      <w:tr w:rsidR="00630F9E" w:rsidTr="003C09E9">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22" w:type="dxa"/>
          </w:tcPr>
          <w:p w:rsidR="00630F9E" w:rsidRDefault="00630F9E" w:rsidP="003E04A0">
            <w:r>
              <w:t>Page</w:t>
            </w:r>
          </w:p>
        </w:tc>
        <w:tc>
          <w:tcPr>
            <w:tcW w:w="3827" w:type="dxa"/>
          </w:tcPr>
          <w:p w:rsidR="00630F9E" w:rsidRDefault="00A91D69" w:rsidP="003E04A0">
            <w:pPr>
              <w:cnfStyle w:val="100000000000" w:firstRow="1" w:lastRow="0" w:firstColumn="0" w:lastColumn="0" w:oddVBand="0" w:evenVBand="0" w:oddHBand="0" w:evenHBand="0" w:firstRowFirstColumn="0" w:firstRowLastColumn="0" w:lastRowFirstColumn="0" w:lastRowLastColumn="0"/>
            </w:pPr>
            <w:r>
              <w:rPr>
                <w:rFonts w:hint="eastAsia"/>
              </w:rPr>
              <w:t>Concept</w:t>
            </w:r>
          </w:p>
        </w:tc>
        <w:tc>
          <w:tcPr>
            <w:cnfStyle w:val="000010000000" w:firstRow="0" w:lastRow="0" w:firstColumn="0" w:lastColumn="0" w:oddVBand="1" w:evenVBand="0" w:oddHBand="0" w:evenHBand="0" w:firstRowFirstColumn="0" w:firstRowLastColumn="0" w:lastRowFirstColumn="0" w:lastRowLastColumn="0"/>
            <w:tcW w:w="3787" w:type="dxa"/>
          </w:tcPr>
          <w:p w:rsidR="00630F9E" w:rsidRDefault="00630F9E" w:rsidP="003E04A0">
            <w:r>
              <w:rPr>
                <w:rFonts w:hint="eastAsia"/>
              </w:rPr>
              <w:t>Page title</w:t>
            </w:r>
          </w:p>
        </w:tc>
      </w:tr>
      <w:tr w:rsidR="00630F9E" w:rsidRPr="00F44F6C" w:rsidTr="003C09E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22" w:type="dxa"/>
          </w:tcPr>
          <w:p w:rsidR="00630F9E" w:rsidRDefault="00630F9E" w:rsidP="003E04A0">
            <w:r>
              <w:rPr>
                <w:rFonts w:hint="eastAsia"/>
              </w:rPr>
              <w:t>Home</w:t>
            </w:r>
          </w:p>
        </w:tc>
        <w:tc>
          <w:tcPr>
            <w:tcW w:w="3827" w:type="dxa"/>
          </w:tcPr>
          <w:p w:rsidR="00630F9E" w:rsidRDefault="00A91D69" w:rsidP="003E04A0">
            <w:pPr>
              <w:cnfStyle w:val="000000100000" w:firstRow="0" w:lastRow="0" w:firstColumn="0" w:lastColumn="0" w:oddVBand="0" w:evenVBand="0" w:oddHBand="1" w:evenHBand="0" w:firstRowFirstColumn="0" w:firstRowLastColumn="0" w:lastRowFirstColumn="0" w:lastRowLastColumn="0"/>
            </w:pPr>
            <w:r>
              <w:rPr>
                <w:rFonts w:hint="eastAsia"/>
              </w:rPr>
              <w:t xml:space="preserve">Company name </w:t>
            </w:r>
            <w:r>
              <w:t>+</w:t>
            </w:r>
            <w:r>
              <w:rPr>
                <w:rFonts w:hint="eastAsia"/>
              </w:rPr>
              <w:t xml:space="preserve"> </w:t>
            </w:r>
            <w:r>
              <w:t>brief description about the website</w:t>
            </w:r>
            <w:r w:rsidR="009001B6">
              <w:t xml:space="preserve"> contents</w:t>
            </w:r>
          </w:p>
        </w:tc>
        <w:tc>
          <w:tcPr>
            <w:cnfStyle w:val="000010000000" w:firstRow="0" w:lastRow="0" w:firstColumn="0" w:lastColumn="0" w:oddVBand="1" w:evenVBand="0" w:oddHBand="0" w:evenHBand="0" w:firstRowFirstColumn="0" w:firstRowLastColumn="0" w:lastRowFirstColumn="0" w:lastRowLastColumn="0"/>
            <w:tcW w:w="3787" w:type="dxa"/>
          </w:tcPr>
          <w:p w:rsidR="00630F9E" w:rsidRDefault="00630F9E" w:rsidP="003E04A0">
            <w:proofErr w:type="spellStart"/>
            <w:r>
              <w:rPr>
                <w:rFonts w:hint="eastAsia"/>
              </w:rPr>
              <w:t>Jivin</w:t>
            </w:r>
            <w:proofErr w:type="spellEnd"/>
            <w:r>
              <w:t xml:space="preserve">’ Jazz </w:t>
            </w:r>
            <w:r w:rsidR="00F44F6C">
              <w:t>– Whole range Jazz recordings collected by Miles Coltrane</w:t>
            </w:r>
          </w:p>
        </w:tc>
      </w:tr>
      <w:tr w:rsidR="00630F9E" w:rsidTr="003C09E9">
        <w:tc>
          <w:tcPr>
            <w:cnfStyle w:val="000010000000" w:firstRow="0" w:lastRow="0" w:firstColumn="0" w:lastColumn="0" w:oddVBand="1" w:evenVBand="0" w:oddHBand="0" w:evenHBand="0" w:firstRowFirstColumn="0" w:firstRowLastColumn="0" w:lastRowFirstColumn="0" w:lastRowLastColumn="0"/>
            <w:tcW w:w="2122" w:type="dxa"/>
          </w:tcPr>
          <w:p w:rsidR="00630F9E" w:rsidRDefault="00630F9E" w:rsidP="003E04A0">
            <w:r>
              <w:t xml:space="preserve">Recording </w:t>
            </w:r>
            <w:r>
              <w:rPr>
                <w:rFonts w:hint="eastAsia"/>
              </w:rPr>
              <w:t>Index</w:t>
            </w:r>
          </w:p>
        </w:tc>
        <w:tc>
          <w:tcPr>
            <w:tcW w:w="3827" w:type="dxa"/>
          </w:tcPr>
          <w:p w:rsidR="00630F9E" w:rsidRDefault="003C09E9" w:rsidP="00E136EF">
            <w:pPr>
              <w:cnfStyle w:val="000000000000" w:firstRow="0" w:lastRow="0" w:firstColumn="0" w:lastColumn="0" w:oddVBand="0" w:evenVBand="0" w:oddHBand="0" w:evenHBand="0" w:firstRowFirstColumn="0" w:firstRowLastColumn="0" w:lastRowFirstColumn="0" w:lastRowLastColumn="0"/>
            </w:pPr>
            <w:r>
              <w:t>Musician name</w:t>
            </w:r>
            <w:r w:rsidR="00A91D69">
              <w:rPr>
                <w:rFonts w:hint="eastAsia"/>
              </w:rPr>
              <w:t xml:space="preserve"> </w:t>
            </w:r>
            <w:r w:rsidR="00A91D69">
              <w:t>+</w:t>
            </w:r>
            <w:r w:rsidR="00A91D69">
              <w:rPr>
                <w:rFonts w:hint="eastAsia"/>
              </w:rPr>
              <w:t xml:space="preserve"> </w:t>
            </w:r>
            <w:r w:rsidR="00A91D69">
              <w:t>“</w:t>
            </w:r>
            <w:r w:rsidR="00A91D69">
              <w:rPr>
                <w:rFonts w:hint="eastAsia"/>
              </w:rPr>
              <w:t>Recording Index</w:t>
            </w:r>
            <w:r w:rsidR="00A91D69">
              <w:t>”</w:t>
            </w:r>
          </w:p>
        </w:tc>
        <w:tc>
          <w:tcPr>
            <w:cnfStyle w:val="000010000000" w:firstRow="0" w:lastRow="0" w:firstColumn="0" w:lastColumn="0" w:oddVBand="1" w:evenVBand="0" w:oddHBand="0" w:evenHBand="0" w:firstRowFirstColumn="0" w:firstRowLastColumn="0" w:lastRowFirstColumn="0" w:lastRowLastColumn="0"/>
            <w:tcW w:w="3787" w:type="dxa"/>
          </w:tcPr>
          <w:p w:rsidR="00630F9E" w:rsidRDefault="00630F9E" w:rsidP="003E04A0">
            <w:r>
              <w:rPr>
                <w:rFonts w:hint="eastAsia"/>
              </w:rPr>
              <w:t xml:space="preserve">Pat </w:t>
            </w:r>
            <w:proofErr w:type="spellStart"/>
            <w:r>
              <w:rPr>
                <w:rFonts w:hint="eastAsia"/>
              </w:rPr>
              <w:t>Metheny</w:t>
            </w:r>
            <w:proofErr w:type="spellEnd"/>
            <w:r>
              <w:rPr>
                <w:rFonts w:hint="eastAsia"/>
              </w:rPr>
              <w:t xml:space="preserve"> - Recording </w:t>
            </w:r>
            <w:r>
              <w:t>Index</w:t>
            </w:r>
          </w:p>
        </w:tc>
      </w:tr>
      <w:tr w:rsidR="00630F9E" w:rsidTr="003C09E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22" w:type="dxa"/>
          </w:tcPr>
          <w:p w:rsidR="00630F9E" w:rsidRDefault="00630F9E" w:rsidP="003E04A0">
            <w:r>
              <w:rPr>
                <w:rFonts w:hint="eastAsia"/>
              </w:rPr>
              <w:t>Recordings</w:t>
            </w:r>
          </w:p>
        </w:tc>
        <w:tc>
          <w:tcPr>
            <w:tcW w:w="3827" w:type="dxa"/>
          </w:tcPr>
          <w:p w:rsidR="00630F9E" w:rsidRDefault="003C09E9" w:rsidP="003C09E9">
            <w:pPr>
              <w:cnfStyle w:val="000000100000" w:firstRow="0" w:lastRow="0" w:firstColumn="0" w:lastColumn="0" w:oddVBand="0" w:evenVBand="0" w:oddHBand="1" w:evenHBand="0" w:firstRowFirstColumn="0" w:firstRowLastColumn="0" w:lastRowFirstColumn="0" w:lastRowLastColumn="0"/>
            </w:pPr>
            <w:r>
              <w:t>Musician name</w:t>
            </w:r>
            <w:r w:rsidR="00A91D69">
              <w:rPr>
                <w:rFonts w:hint="eastAsia"/>
              </w:rPr>
              <w:t xml:space="preserve"> </w:t>
            </w:r>
            <w:r w:rsidR="00A91D69">
              <w:t>+</w:t>
            </w:r>
            <w:r w:rsidR="00A91D69">
              <w:rPr>
                <w:rFonts w:hint="eastAsia"/>
              </w:rPr>
              <w:t xml:space="preserve"> </w:t>
            </w:r>
            <w:r w:rsidR="00A91D69">
              <w:t>Recording information</w:t>
            </w:r>
          </w:p>
        </w:tc>
        <w:tc>
          <w:tcPr>
            <w:cnfStyle w:val="000010000000" w:firstRow="0" w:lastRow="0" w:firstColumn="0" w:lastColumn="0" w:oddVBand="1" w:evenVBand="0" w:oddHBand="0" w:evenHBand="0" w:firstRowFirstColumn="0" w:firstRowLastColumn="0" w:lastRowFirstColumn="0" w:lastRowLastColumn="0"/>
            <w:tcW w:w="3787" w:type="dxa"/>
          </w:tcPr>
          <w:p w:rsidR="00630F9E" w:rsidRDefault="00630F9E" w:rsidP="003E04A0">
            <w:r>
              <w:rPr>
                <w:rFonts w:hint="eastAsia"/>
              </w:rPr>
              <w:t xml:space="preserve">Pat </w:t>
            </w:r>
            <w:proofErr w:type="spellStart"/>
            <w:r>
              <w:rPr>
                <w:rFonts w:hint="eastAsia"/>
              </w:rPr>
              <w:t>Metheny</w:t>
            </w:r>
            <w:proofErr w:type="spellEnd"/>
            <w:r>
              <w:rPr>
                <w:rFonts w:hint="eastAsia"/>
              </w:rPr>
              <w:t xml:space="preserve"> - Full </w:t>
            </w:r>
            <w:r>
              <w:t xml:space="preserve">Circle - North Sea Jazz Festival </w:t>
            </w:r>
            <w:r w:rsidR="00A91D69">
              <w:t>–</w:t>
            </w:r>
            <w:r>
              <w:t xml:space="preserve"> 2003</w:t>
            </w:r>
          </w:p>
        </w:tc>
      </w:tr>
      <w:tr w:rsidR="00826E43" w:rsidTr="003C09E9">
        <w:tc>
          <w:tcPr>
            <w:cnfStyle w:val="000010000000" w:firstRow="0" w:lastRow="0" w:firstColumn="0" w:lastColumn="0" w:oddVBand="1" w:evenVBand="0" w:oddHBand="0" w:evenHBand="0" w:firstRowFirstColumn="0" w:firstRowLastColumn="0" w:lastRowFirstColumn="0" w:lastRowLastColumn="0"/>
            <w:tcW w:w="2122" w:type="dxa"/>
          </w:tcPr>
          <w:p w:rsidR="00826E43" w:rsidRDefault="00826E43" w:rsidP="00D779C8">
            <w:r>
              <w:rPr>
                <w:rFonts w:hint="eastAsia"/>
              </w:rPr>
              <w:t xml:space="preserve">Musician </w:t>
            </w:r>
            <w:r>
              <w:t>I</w:t>
            </w:r>
            <w:r>
              <w:rPr>
                <w:rFonts w:hint="eastAsia"/>
              </w:rPr>
              <w:t>nformation</w:t>
            </w:r>
          </w:p>
        </w:tc>
        <w:tc>
          <w:tcPr>
            <w:tcW w:w="3827" w:type="dxa"/>
          </w:tcPr>
          <w:p w:rsidR="00826E43" w:rsidRDefault="003C09E9" w:rsidP="003C09E9">
            <w:pPr>
              <w:cnfStyle w:val="000000000000" w:firstRow="0" w:lastRow="0" w:firstColumn="0" w:lastColumn="0" w:oddVBand="0" w:evenVBand="0" w:oddHBand="0" w:evenHBand="0" w:firstRowFirstColumn="0" w:firstRowLastColumn="0" w:lastRowFirstColumn="0" w:lastRowLastColumn="0"/>
            </w:pPr>
            <w:r>
              <w:t>Musician name</w:t>
            </w:r>
            <w:r w:rsidR="00826E43">
              <w:t xml:space="preserve"> + “Musician Information”</w:t>
            </w:r>
          </w:p>
        </w:tc>
        <w:tc>
          <w:tcPr>
            <w:cnfStyle w:val="000010000000" w:firstRow="0" w:lastRow="0" w:firstColumn="0" w:lastColumn="0" w:oddVBand="1" w:evenVBand="0" w:oddHBand="0" w:evenHBand="0" w:firstRowFirstColumn="0" w:firstRowLastColumn="0" w:lastRowFirstColumn="0" w:lastRowLastColumn="0"/>
            <w:tcW w:w="3787" w:type="dxa"/>
          </w:tcPr>
          <w:p w:rsidR="00826E43" w:rsidRDefault="00826E43" w:rsidP="00D779C8">
            <w:r>
              <w:rPr>
                <w:rFonts w:hint="eastAsia"/>
              </w:rPr>
              <w:t xml:space="preserve">Pat </w:t>
            </w:r>
            <w:proofErr w:type="spellStart"/>
            <w:r>
              <w:rPr>
                <w:rFonts w:hint="eastAsia"/>
              </w:rPr>
              <w:t>Metheny</w:t>
            </w:r>
            <w:proofErr w:type="spellEnd"/>
            <w:r>
              <w:t xml:space="preserve"> – Musician Information</w:t>
            </w:r>
          </w:p>
        </w:tc>
      </w:tr>
      <w:tr w:rsidR="00630F9E" w:rsidTr="003C09E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22" w:type="dxa"/>
          </w:tcPr>
          <w:p w:rsidR="00630F9E" w:rsidRDefault="00630F9E" w:rsidP="003E04A0">
            <w:r>
              <w:rPr>
                <w:rFonts w:hint="eastAsia"/>
              </w:rPr>
              <w:t>Blog</w:t>
            </w:r>
          </w:p>
        </w:tc>
        <w:tc>
          <w:tcPr>
            <w:tcW w:w="3827" w:type="dxa"/>
          </w:tcPr>
          <w:p w:rsidR="00A91D69" w:rsidRDefault="00A91D69" w:rsidP="003E04A0">
            <w:pPr>
              <w:cnfStyle w:val="000000100000" w:firstRow="0" w:lastRow="0" w:firstColumn="0" w:lastColumn="0" w:oddVBand="0" w:evenVBand="0" w:oddHBand="1" w:evenHBand="0" w:firstRowFirstColumn="0" w:firstRowLastColumn="0" w:lastRowFirstColumn="0" w:lastRowLastColumn="0"/>
            </w:pPr>
            <w:r>
              <w:t xml:space="preserve">Author’s name + </w:t>
            </w:r>
            <w:r w:rsidR="00A11DEA">
              <w:t>What the blog is about</w:t>
            </w:r>
          </w:p>
        </w:tc>
        <w:tc>
          <w:tcPr>
            <w:cnfStyle w:val="000010000000" w:firstRow="0" w:lastRow="0" w:firstColumn="0" w:lastColumn="0" w:oddVBand="1" w:evenVBand="0" w:oddHBand="0" w:evenHBand="0" w:firstRowFirstColumn="0" w:firstRowLastColumn="0" w:lastRowFirstColumn="0" w:lastRowLastColumn="0"/>
            <w:tcW w:w="3787" w:type="dxa"/>
          </w:tcPr>
          <w:p w:rsidR="00630F9E" w:rsidRDefault="00A91D69" w:rsidP="003E04A0">
            <w:r>
              <w:rPr>
                <w:rFonts w:hint="eastAsia"/>
              </w:rPr>
              <w:t>Miles Coltrane Jazz Blog</w:t>
            </w:r>
          </w:p>
        </w:tc>
      </w:tr>
      <w:tr w:rsidR="00630F9E" w:rsidTr="003C09E9">
        <w:tc>
          <w:tcPr>
            <w:cnfStyle w:val="000010000000" w:firstRow="0" w:lastRow="0" w:firstColumn="0" w:lastColumn="0" w:oddVBand="1" w:evenVBand="0" w:oddHBand="0" w:evenHBand="0" w:firstRowFirstColumn="0" w:firstRowLastColumn="0" w:lastRowFirstColumn="0" w:lastRowLastColumn="0"/>
            <w:tcW w:w="2122" w:type="dxa"/>
          </w:tcPr>
          <w:p w:rsidR="00630F9E" w:rsidRDefault="00630F9E" w:rsidP="003E04A0">
            <w:r>
              <w:rPr>
                <w:rFonts w:hint="eastAsia"/>
              </w:rPr>
              <w:t xml:space="preserve">About </w:t>
            </w:r>
            <w:r>
              <w:t>U</w:t>
            </w:r>
            <w:r>
              <w:rPr>
                <w:rFonts w:hint="eastAsia"/>
              </w:rPr>
              <w:t>s</w:t>
            </w:r>
          </w:p>
        </w:tc>
        <w:tc>
          <w:tcPr>
            <w:tcW w:w="3827" w:type="dxa"/>
          </w:tcPr>
          <w:p w:rsidR="00630F9E" w:rsidRDefault="00A11DEA" w:rsidP="003E04A0">
            <w:pPr>
              <w:cnfStyle w:val="000000000000" w:firstRow="0" w:lastRow="0" w:firstColumn="0" w:lastColumn="0" w:oddVBand="0" w:evenVBand="0" w:oddHBand="0" w:evenHBand="0" w:firstRowFirstColumn="0" w:firstRowLastColumn="0" w:lastRowFirstColumn="0" w:lastRowLastColumn="0"/>
            </w:pPr>
            <w:r>
              <w:rPr>
                <w:rFonts w:hint="eastAsia"/>
              </w:rPr>
              <w:t>Company name + About us</w:t>
            </w:r>
          </w:p>
        </w:tc>
        <w:tc>
          <w:tcPr>
            <w:cnfStyle w:val="000010000000" w:firstRow="0" w:lastRow="0" w:firstColumn="0" w:lastColumn="0" w:oddVBand="1" w:evenVBand="0" w:oddHBand="0" w:evenHBand="0" w:firstRowFirstColumn="0" w:firstRowLastColumn="0" w:lastRowFirstColumn="0" w:lastRowLastColumn="0"/>
            <w:tcW w:w="3787" w:type="dxa"/>
          </w:tcPr>
          <w:p w:rsidR="00630F9E" w:rsidRDefault="00A11DEA" w:rsidP="003E04A0">
            <w:proofErr w:type="spellStart"/>
            <w:r>
              <w:rPr>
                <w:rFonts w:hint="eastAsia"/>
              </w:rPr>
              <w:t>Jivin</w:t>
            </w:r>
            <w:proofErr w:type="spellEnd"/>
            <w:r>
              <w:t>’ Jazz - About Us</w:t>
            </w:r>
          </w:p>
        </w:tc>
      </w:tr>
      <w:tr w:rsidR="00630F9E" w:rsidTr="003C09E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22" w:type="dxa"/>
          </w:tcPr>
          <w:p w:rsidR="00630F9E" w:rsidRDefault="00630F9E" w:rsidP="003E04A0">
            <w:r>
              <w:rPr>
                <w:rFonts w:hint="eastAsia"/>
              </w:rPr>
              <w:t xml:space="preserve">Contact </w:t>
            </w:r>
            <w:r>
              <w:t>U</w:t>
            </w:r>
            <w:r>
              <w:rPr>
                <w:rFonts w:hint="eastAsia"/>
              </w:rPr>
              <w:t>s</w:t>
            </w:r>
          </w:p>
        </w:tc>
        <w:tc>
          <w:tcPr>
            <w:tcW w:w="3827" w:type="dxa"/>
          </w:tcPr>
          <w:p w:rsidR="00630F9E" w:rsidRDefault="00A11DEA" w:rsidP="003E04A0">
            <w:pPr>
              <w:cnfStyle w:val="000000100000" w:firstRow="0" w:lastRow="0" w:firstColumn="0" w:lastColumn="0" w:oddVBand="0" w:evenVBand="0" w:oddHBand="1" w:evenHBand="0" w:firstRowFirstColumn="0" w:firstRowLastColumn="0" w:lastRowFirstColumn="0" w:lastRowLastColumn="0"/>
            </w:pPr>
            <w:r>
              <w:rPr>
                <w:rFonts w:hint="eastAsia"/>
              </w:rPr>
              <w:t>Company name + Contact us</w:t>
            </w:r>
          </w:p>
        </w:tc>
        <w:tc>
          <w:tcPr>
            <w:cnfStyle w:val="000010000000" w:firstRow="0" w:lastRow="0" w:firstColumn="0" w:lastColumn="0" w:oddVBand="1" w:evenVBand="0" w:oddHBand="0" w:evenHBand="0" w:firstRowFirstColumn="0" w:firstRowLastColumn="0" w:lastRowFirstColumn="0" w:lastRowLastColumn="0"/>
            <w:tcW w:w="3787" w:type="dxa"/>
          </w:tcPr>
          <w:p w:rsidR="00630F9E" w:rsidRDefault="00A11DEA" w:rsidP="003E04A0">
            <w:proofErr w:type="spellStart"/>
            <w:r>
              <w:rPr>
                <w:rFonts w:hint="eastAsia"/>
              </w:rPr>
              <w:t>Jivin</w:t>
            </w:r>
            <w:proofErr w:type="spellEnd"/>
            <w:r>
              <w:t>’ Jazz - Contact Us</w:t>
            </w:r>
          </w:p>
        </w:tc>
      </w:tr>
    </w:tbl>
    <w:p w:rsidR="0096293C" w:rsidRPr="0096293C" w:rsidRDefault="0096293C" w:rsidP="003E04A0"/>
    <w:p w:rsidR="00591C8D" w:rsidRDefault="00591C8D" w:rsidP="00695E66">
      <w:pPr>
        <w:pStyle w:val="Heading2"/>
      </w:pPr>
      <w:bookmarkStart w:id="27" w:name="_Toc464219043"/>
      <w:r>
        <w:rPr>
          <w:rFonts w:hint="eastAsia"/>
        </w:rPr>
        <w:t>URLs</w:t>
      </w:r>
      <w:bookmarkStart w:id="28" w:name="_GoBack"/>
      <w:bookmarkEnd w:id="27"/>
      <w:bookmarkEnd w:id="28"/>
    </w:p>
    <w:p w:rsidR="00931403" w:rsidRPr="003E04A0" w:rsidRDefault="00591C8D" w:rsidP="003E04A0">
      <w:r w:rsidRPr="003E04A0">
        <w:rPr>
          <w:rFonts w:hint="eastAsia"/>
        </w:rPr>
        <w:t xml:space="preserve">Simple-to-understand URLs will lead to better </w:t>
      </w:r>
      <w:r w:rsidRPr="003E04A0">
        <w:t>crawling</w:t>
      </w:r>
      <w:r w:rsidRPr="003E04A0">
        <w:rPr>
          <w:rFonts w:hint="eastAsia"/>
        </w:rPr>
        <w:t xml:space="preserve"> </w:t>
      </w:r>
      <w:r w:rsidRPr="003E04A0">
        <w:t>by search engines.</w:t>
      </w:r>
      <w:r w:rsidR="00931403" w:rsidRPr="003E04A0">
        <w:t xml:space="preserve"> The name of a musician and the name of a recording are examples and they vary by musicians and recordings. </w:t>
      </w:r>
    </w:p>
    <w:tbl>
      <w:tblPr>
        <w:tblStyle w:val="ListTable3-Accent1"/>
        <w:tblW w:w="0" w:type="auto"/>
        <w:tblLook w:val="0020" w:firstRow="1" w:lastRow="0" w:firstColumn="0" w:lastColumn="0" w:noHBand="0" w:noVBand="0"/>
      </w:tblPr>
      <w:tblGrid>
        <w:gridCol w:w="2405"/>
        <w:gridCol w:w="7331"/>
      </w:tblGrid>
      <w:tr w:rsidR="00591C8D" w:rsidTr="00CA337D">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05" w:type="dxa"/>
          </w:tcPr>
          <w:p w:rsidR="00591C8D" w:rsidRDefault="00591C8D" w:rsidP="003E04A0">
            <w:r>
              <w:t>Page</w:t>
            </w:r>
          </w:p>
        </w:tc>
        <w:tc>
          <w:tcPr>
            <w:tcW w:w="7331" w:type="dxa"/>
          </w:tcPr>
          <w:p w:rsidR="00591C8D" w:rsidRDefault="00591C8D" w:rsidP="003E04A0">
            <w:pPr>
              <w:cnfStyle w:val="100000000000" w:firstRow="1" w:lastRow="0" w:firstColumn="0" w:lastColumn="0" w:oddVBand="0" w:evenVBand="0" w:oddHBand="0" w:evenHBand="0" w:firstRowFirstColumn="0" w:firstRowLastColumn="0" w:lastRowFirstColumn="0" w:lastRowLastColumn="0"/>
            </w:pPr>
            <w:r>
              <w:t>URL</w:t>
            </w:r>
          </w:p>
        </w:tc>
      </w:tr>
      <w:tr w:rsidR="00591C8D" w:rsidTr="00CA337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05" w:type="dxa"/>
          </w:tcPr>
          <w:p w:rsidR="00591C8D" w:rsidRDefault="00591C8D" w:rsidP="003E04A0">
            <w:r>
              <w:rPr>
                <w:rFonts w:hint="eastAsia"/>
              </w:rPr>
              <w:t>Home</w:t>
            </w:r>
          </w:p>
        </w:tc>
        <w:tc>
          <w:tcPr>
            <w:tcW w:w="7331" w:type="dxa"/>
          </w:tcPr>
          <w:p w:rsidR="00591C8D" w:rsidRDefault="00A2351B" w:rsidP="003E04A0">
            <w:pPr>
              <w:cnfStyle w:val="000000100000" w:firstRow="0" w:lastRow="0" w:firstColumn="0" w:lastColumn="0" w:oddVBand="0" w:evenVBand="0" w:oddHBand="1" w:evenHBand="0" w:firstRowFirstColumn="0" w:firstRowLastColumn="0" w:lastRowFirstColumn="0" w:lastRowLastColumn="0"/>
            </w:pPr>
            <w:r>
              <w:fldChar w:fldCharType="begin"/>
            </w:r>
            <w:r>
              <w:instrText xml:space="preserve"> HYPERLINK "http://www.jivin-jazz.com/index.html" </w:instrText>
            </w:r>
            <w:r>
              <w:fldChar w:fldCharType="separate"/>
            </w:r>
            <w:r w:rsidR="00266393" w:rsidRPr="00034858">
              <w:rPr>
                <w:rStyle w:val="Hyperlink"/>
                <w:rFonts w:hint="eastAsia"/>
              </w:rPr>
              <w:t>www.</w:t>
            </w:r>
            <w:del w:id="29" w:author="杉村哲" w:date="2016-11-03T20:21:00Z">
              <w:r w:rsidR="00266393" w:rsidRPr="00034858" w:rsidDel="00A503FB">
                <w:rPr>
                  <w:rStyle w:val="Hyperlink"/>
                  <w:rFonts w:hint="eastAsia"/>
                </w:rPr>
                <w:delText>jivin-jazz.com</w:delText>
              </w:r>
            </w:del>
            <w:ins w:id="30" w:author="杉村哲" w:date="2016-11-03T20:21:00Z">
              <w:r w:rsidR="00A503FB">
                <w:rPr>
                  <w:rStyle w:val="Hyperlink"/>
                  <w:rFonts w:hint="eastAsia"/>
                </w:rPr>
                <w:t>jivin-jazz.co.nz</w:t>
              </w:r>
            </w:ins>
            <w:r w:rsidR="00266393" w:rsidRPr="00034858">
              <w:rPr>
                <w:rStyle w:val="Hyperlink"/>
              </w:rPr>
              <w:t>/</w:t>
            </w:r>
            <w:r>
              <w:rPr>
                <w:rStyle w:val="Hyperlink"/>
              </w:rPr>
              <w:fldChar w:fldCharType="end"/>
            </w:r>
          </w:p>
        </w:tc>
      </w:tr>
      <w:tr w:rsidR="00591C8D" w:rsidTr="00CA337D">
        <w:tc>
          <w:tcPr>
            <w:cnfStyle w:val="000010000000" w:firstRow="0" w:lastRow="0" w:firstColumn="0" w:lastColumn="0" w:oddVBand="1" w:evenVBand="0" w:oddHBand="0" w:evenHBand="0" w:firstRowFirstColumn="0" w:firstRowLastColumn="0" w:lastRowFirstColumn="0" w:lastRowLastColumn="0"/>
            <w:tcW w:w="2405" w:type="dxa"/>
          </w:tcPr>
          <w:p w:rsidR="00591C8D" w:rsidRDefault="00591C8D" w:rsidP="003E04A0">
            <w:r>
              <w:t xml:space="preserve">Recording </w:t>
            </w:r>
            <w:r>
              <w:rPr>
                <w:rFonts w:hint="eastAsia"/>
              </w:rPr>
              <w:t>Index</w:t>
            </w:r>
          </w:p>
        </w:tc>
        <w:tc>
          <w:tcPr>
            <w:tcW w:w="7331" w:type="dxa"/>
          </w:tcPr>
          <w:p w:rsidR="00591C8D" w:rsidRDefault="00781E47" w:rsidP="003E04A0">
            <w:pPr>
              <w:cnfStyle w:val="000000000000" w:firstRow="0" w:lastRow="0" w:firstColumn="0" w:lastColumn="0" w:oddVBand="0" w:evenVBand="0" w:oddHBand="0" w:evenHBand="0" w:firstRowFirstColumn="0" w:firstRowLastColumn="0" w:lastRowFirstColumn="0" w:lastRowLastColumn="0"/>
            </w:pPr>
            <w:del w:id="31" w:author="杉村哲" w:date="2016-10-15T17:33:00Z">
              <w:r w:rsidDel="00876203">
                <w:fldChar w:fldCharType="begin"/>
              </w:r>
              <w:r w:rsidDel="00876203">
                <w:delInstrText xml:space="preserve"> HYPERLINK "http://www.jivin-jazz.com/recordings/pat-metheny/recording-index.html" </w:delInstrText>
              </w:r>
              <w:r w:rsidDel="00876203">
                <w:fldChar w:fldCharType="separate"/>
              </w:r>
              <w:r w:rsidR="00513B8F" w:rsidRPr="00C4735E" w:rsidDel="00876203">
                <w:rPr>
                  <w:rStyle w:val="Hyperlink"/>
                  <w:rFonts w:hint="eastAsia"/>
                </w:rPr>
                <w:delText>www.jivin-jazz.com</w:delText>
              </w:r>
            </w:del>
            <w:ins w:id="32" w:author="杉村哲" w:date="2016-11-03T20:21:00Z">
              <w:r w:rsidR="00A503FB">
                <w:rPr>
                  <w:rStyle w:val="Hyperlink"/>
                  <w:rFonts w:hint="eastAsia"/>
                </w:rPr>
                <w:t>jivin-jazz.co.nz</w:t>
              </w:r>
            </w:ins>
            <w:del w:id="33" w:author="杉村哲" w:date="2016-10-15T17:33:00Z">
              <w:r w:rsidR="00513B8F" w:rsidRPr="00C4735E" w:rsidDel="00876203">
                <w:rPr>
                  <w:rStyle w:val="Hyperlink"/>
                  <w:rFonts w:hint="eastAsia"/>
                </w:rPr>
                <w:delText>/</w:delText>
              </w:r>
              <w:r w:rsidR="00513B8F" w:rsidRPr="00C4735E" w:rsidDel="00876203">
                <w:rPr>
                  <w:rStyle w:val="Hyperlink"/>
                </w:rPr>
                <w:delText>recordings</w:delText>
              </w:r>
              <w:r w:rsidR="00513B8F" w:rsidRPr="00C4735E" w:rsidDel="00876203">
                <w:rPr>
                  <w:rStyle w:val="Hyperlink"/>
                  <w:rFonts w:hint="eastAsia"/>
                </w:rPr>
                <w:delText>/</w:delText>
              </w:r>
              <w:r w:rsidR="00513B8F" w:rsidRPr="00C4735E" w:rsidDel="00876203">
                <w:rPr>
                  <w:rStyle w:val="Hyperlink"/>
                </w:rPr>
                <w:delText>pat-metheny/</w:delText>
              </w:r>
              <w:r w:rsidDel="00876203">
                <w:rPr>
                  <w:rStyle w:val="Hyperlink"/>
                </w:rPr>
                <w:fldChar w:fldCharType="end"/>
              </w:r>
            </w:del>
            <w:ins w:id="34" w:author="杉村哲" w:date="2016-10-27T21:30:00Z">
              <w:r w:rsidR="007376A7">
                <w:fldChar w:fldCharType="begin"/>
              </w:r>
              <w:r w:rsidR="007376A7">
                <w:instrText xml:space="preserve"> HYPERLINK "http://</w:instrText>
              </w:r>
            </w:ins>
            <w:ins w:id="35" w:author="杉村哲" w:date="2016-10-15T17:33:00Z">
              <w:r w:rsidR="007376A7" w:rsidRPr="007376A7">
                <w:rPr>
                  <w:rPrChange w:id="36" w:author="杉村哲" w:date="2016-10-27T21:30:00Z">
                    <w:rPr>
                      <w:rStyle w:val="Hyperlink"/>
                    </w:rPr>
                  </w:rPrChange>
                </w:rPr>
                <w:instrText>www.jivin-jazz.com/recordings/pat-metheny</w:instrText>
              </w:r>
            </w:ins>
            <w:ins w:id="37" w:author="杉村哲" w:date="2016-10-27T21:30:00Z">
              <w:r w:rsidR="007376A7" w:rsidRPr="007376A7">
                <w:rPr>
                  <w:rPrChange w:id="38" w:author="杉村哲" w:date="2016-10-27T21:30:00Z">
                    <w:rPr>
                      <w:rStyle w:val="Hyperlink"/>
                    </w:rPr>
                  </w:rPrChange>
                </w:rPr>
                <w:instrText>/recording-index.html</w:instrText>
              </w:r>
              <w:r w:rsidR="007376A7">
                <w:instrText xml:space="preserve">" </w:instrText>
              </w:r>
              <w:r w:rsidR="007376A7">
                <w:fldChar w:fldCharType="separate"/>
              </w:r>
            </w:ins>
            <w:r w:rsidR="007376A7" w:rsidRPr="007376A7">
              <w:rPr>
                <w:rStyle w:val="Hyperlink"/>
                <w:rFonts w:hint="eastAsia"/>
              </w:rPr>
              <w:t>www.</w:t>
            </w:r>
            <w:del w:id="39" w:author="杉村哲" w:date="2016-11-03T20:21:00Z">
              <w:r w:rsidR="007376A7" w:rsidRPr="007376A7" w:rsidDel="00A503FB">
                <w:rPr>
                  <w:rStyle w:val="Hyperlink"/>
                  <w:rFonts w:hint="eastAsia"/>
                </w:rPr>
                <w:delText>jivin-jazz.com</w:delText>
              </w:r>
            </w:del>
            <w:ins w:id="40" w:author="杉村哲" w:date="2016-11-03T20:21:00Z">
              <w:r w:rsidR="00A503FB">
                <w:rPr>
                  <w:rStyle w:val="Hyperlink"/>
                  <w:rFonts w:hint="eastAsia"/>
                </w:rPr>
                <w:t>jivin-jazz.co.nz</w:t>
              </w:r>
            </w:ins>
            <w:r w:rsidR="007376A7" w:rsidRPr="007376A7">
              <w:rPr>
                <w:rStyle w:val="Hyperlink"/>
                <w:rFonts w:hint="eastAsia"/>
              </w:rPr>
              <w:t>/</w:t>
            </w:r>
            <w:r w:rsidR="007376A7" w:rsidRPr="007376A7">
              <w:rPr>
                <w:rStyle w:val="Hyperlink"/>
              </w:rPr>
              <w:t>recordings</w:t>
            </w:r>
            <w:r w:rsidR="007376A7" w:rsidRPr="007376A7">
              <w:rPr>
                <w:rStyle w:val="Hyperlink"/>
                <w:rFonts w:hint="eastAsia"/>
              </w:rPr>
              <w:t>/</w:t>
            </w:r>
            <w:r w:rsidR="007376A7" w:rsidRPr="00C06B87">
              <w:rPr>
                <w:rStyle w:val="Hyperlink"/>
              </w:rPr>
              <w:t>pat-metheny/recording-index.html</w:t>
            </w:r>
            <w:ins w:id="41" w:author="杉村哲" w:date="2016-10-27T21:30:00Z">
              <w:r w:rsidR="007376A7">
                <w:fldChar w:fldCharType="end"/>
              </w:r>
            </w:ins>
          </w:p>
        </w:tc>
      </w:tr>
      <w:tr w:rsidR="00591C8D" w:rsidTr="00CA337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05" w:type="dxa"/>
          </w:tcPr>
          <w:p w:rsidR="00591C8D" w:rsidRDefault="00591C8D" w:rsidP="003E04A0">
            <w:r>
              <w:rPr>
                <w:rFonts w:hint="eastAsia"/>
              </w:rPr>
              <w:t>Recordings</w:t>
            </w:r>
          </w:p>
        </w:tc>
        <w:tc>
          <w:tcPr>
            <w:tcW w:w="7331" w:type="dxa"/>
          </w:tcPr>
          <w:p w:rsidR="00591C8D" w:rsidRDefault="00A2351B" w:rsidP="003E04A0">
            <w:pPr>
              <w:cnfStyle w:val="000000100000" w:firstRow="0" w:lastRow="0" w:firstColumn="0" w:lastColumn="0" w:oddVBand="0" w:evenVBand="0" w:oddHBand="1" w:evenHBand="0" w:firstRowFirstColumn="0" w:firstRowLastColumn="0" w:lastRowFirstColumn="0" w:lastRowLastColumn="0"/>
            </w:pPr>
            <w:r>
              <w:fldChar w:fldCharType="begin"/>
            </w:r>
            <w:r>
              <w:instrText xml:space="preserve"> HYPERLINK "http://www.jivin-jazz.com/recordings/pat-metheny/full-circle-north-sea-jazz-festival-2003.html" </w:instrText>
            </w:r>
            <w:r>
              <w:fldChar w:fldCharType="separate"/>
            </w:r>
            <w:r w:rsidR="00513B8F" w:rsidRPr="00C4735E">
              <w:rPr>
                <w:rStyle w:val="Hyperlink"/>
                <w:rFonts w:hint="eastAsia"/>
              </w:rPr>
              <w:t>www.</w:t>
            </w:r>
            <w:del w:id="42" w:author="杉村哲" w:date="2016-11-03T20:21:00Z">
              <w:r w:rsidR="00513B8F" w:rsidRPr="00C4735E" w:rsidDel="00A503FB">
                <w:rPr>
                  <w:rStyle w:val="Hyperlink"/>
                  <w:rFonts w:hint="eastAsia"/>
                </w:rPr>
                <w:delText>jivin-jazz.com</w:delText>
              </w:r>
            </w:del>
            <w:ins w:id="43" w:author="杉村哲" w:date="2016-11-03T20:21:00Z">
              <w:r w:rsidR="00A503FB">
                <w:rPr>
                  <w:rStyle w:val="Hyperlink"/>
                  <w:rFonts w:hint="eastAsia"/>
                </w:rPr>
                <w:t>jivin-jazz.co.nz</w:t>
              </w:r>
            </w:ins>
            <w:r w:rsidR="00513B8F" w:rsidRPr="00C4735E">
              <w:rPr>
                <w:rStyle w:val="Hyperlink"/>
                <w:rFonts w:hint="eastAsia"/>
              </w:rPr>
              <w:t>/</w:t>
            </w:r>
            <w:r w:rsidR="00513B8F" w:rsidRPr="00C4735E">
              <w:rPr>
                <w:rStyle w:val="Hyperlink"/>
              </w:rPr>
              <w:t>recordings</w:t>
            </w:r>
            <w:r w:rsidR="00513B8F" w:rsidRPr="00C4735E">
              <w:rPr>
                <w:rStyle w:val="Hyperlink"/>
                <w:rFonts w:hint="eastAsia"/>
              </w:rPr>
              <w:t>/</w:t>
            </w:r>
            <w:r w:rsidR="00513B8F" w:rsidRPr="00C4735E">
              <w:rPr>
                <w:rStyle w:val="Hyperlink"/>
              </w:rPr>
              <w:t>pat-metheny/full-circle-north-sea-jazz-festival-2003.html</w:t>
            </w:r>
            <w:r>
              <w:rPr>
                <w:rStyle w:val="Hyperlink"/>
              </w:rPr>
              <w:fldChar w:fldCharType="end"/>
            </w:r>
          </w:p>
        </w:tc>
      </w:tr>
      <w:tr w:rsidR="00826E43" w:rsidTr="00D779C8">
        <w:tc>
          <w:tcPr>
            <w:cnfStyle w:val="000010000000" w:firstRow="0" w:lastRow="0" w:firstColumn="0" w:lastColumn="0" w:oddVBand="1" w:evenVBand="0" w:oddHBand="0" w:evenHBand="0" w:firstRowFirstColumn="0" w:firstRowLastColumn="0" w:lastRowFirstColumn="0" w:lastRowLastColumn="0"/>
            <w:tcW w:w="2405" w:type="dxa"/>
          </w:tcPr>
          <w:p w:rsidR="00826E43" w:rsidRDefault="00826E43" w:rsidP="00D779C8">
            <w:r>
              <w:rPr>
                <w:rFonts w:hint="eastAsia"/>
              </w:rPr>
              <w:t xml:space="preserve">Musician </w:t>
            </w:r>
            <w:r>
              <w:t>I</w:t>
            </w:r>
            <w:r>
              <w:rPr>
                <w:rFonts w:hint="eastAsia"/>
              </w:rPr>
              <w:t>nformation</w:t>
            </w:r>
          </w:p>
        </w:tc>
        <w:tc>
          <w:tcPr>
            <w:tcW w:w="7331" w:type="dxa"/>
          </w:tcPr>
          <w:p w:rsidR="00826E43" w:rsidRPr="00591C8D" w:rsidRDefault="00781E47" w:rsidP="00D779C8">
            <w:pPr>
              <w:cnfStyle w:val="000000000000" w:firstRow="0" w:lastRow="0" w:firstColumn="0" w:lastColumn="0" w:oddVBand="0" w:evenVBand="0" w:oddHBand="0" w:evenHBand="0" w:firstRowFirstColumn="0" w:firstRowLastColumn="0" w:lastRowFirstColumn="0" w:lastRowLastColumn="0"/>
            </w:pPr>
            <w:del w:id="44" w:author="杉村哲" w:date="2016-10-15T17:31:00Z">
              <w:r w:rsidDel="00362779">
                <w:fldChar w:fldCharType="begin"/>
              </w:r>
              <w:r w:rsidDel="00362779">
                <w:delInstrText xml:space="preserve"> HYPERLINK "http://www.jivin-jazz.com/musician-info/pat-metheny/" </w:delInstrText>
              </w:r>
              <w:r w:rsidDel="00362779">
                <w:fldChar w:fldCharType="separate"/>
              </w:r>
              <w:r w:rsidR="00826E43" w:rsidRPr="00C4735E" w:rsidDel="00362779">
                <w:rPr>
                  <w:rStyle w:val="Hyperlink"/>
                  <w:rFonts w:hint="eastAsia"/>
                </w:rPr>
                <w:delText>www.jivin-jazz.com</w:delText>
              </w:r>
            </w:del>
            <w:ins w:id="45" w:author="杉村哲" w:date="2016-11-03T20:21:00Z">
              <w:r w:rsidR="00A503FB">
                <w:rPr>
                  <w:rStyle w:val="Hyperlink"/>
                  <w:rFonts w:hint="eastAsia"/>
                </w:rPr>
                <w:t>jivin-jazz.co.nz</w:t>
              </w:r>
            </w:ins>
            <w:del w:id="46" w:author="杉村哲" w:date="2016-10-15T17:31:00Z">
              <w:r w:rsidR="00826E43" w:rsidRPr="00C4735E" w:rsidDel="00362779">
                <w:rPr>
                  <w:rStyle w:val="Hyperlink"/>
                  <w:rFonts w:hint="eastAsia"/>
                </w:rPr>
                <w:delText>/musician</w:delText>
              </w:r>
              <w:r w:rsidR="00826E43" w:rsidRPr="00C4735E" w:rsidDel="00362779">
                <w:rPr>
                  <w:rStyle w:val="Hyperlink"/>
                </w:rPr>
                <w:delText>-info</w:delText>
              </w:r>
              <w:r w:rsidR="00826E43" w:rsidRPr="00C4735E" w:rsidDel="00362779">
                <w:rPr>
                  <w:rStyle w:val="Hyperlink"/>
                  <w:rFonts w:hint="eastAsia"/>
                </w:rPr>
                <w:delText>/</w:delText>
              </w:r>
              <w:r w:rsidR="00826E43" w:rsidRPr="00C4735E" w:rsidDel="00362779">
                <w:rPr>
                  <w:rStyle w:val="Hyperlink"/>
                </w:rPr>
                <w:delText>pat-metheny/</w:delText>
              </w:r>
              <w:r w:rsidDel="00362779">
                <w:rPr>
                  <w:rStyle w:val="Hyperlink"/>
                </w:rPr>
                <w:fldChar w:fldCharType="end"/>
              </w:r>
            </w:del>
            <w:ins w:id="47" w:author="杉村哲" w:date="2016-10-15T17:31:00Z">
              <w:r w:rsidR="00362779">
                <w:fldChar w:fldCharType="begin"/>
              </w:r>
              <w:r w:rsidR="00362779">
                <w:instrText xml:space="preserve"> HYPERLINK "http://www.jivin-jazz.com/musician-info/pat-metheny/" </w:instrText>
              </w:r>
              <w:r w:rsidR="00362779">
                <w:fldChar w:fldCharType="separate"/>
              </w:r>
              <w:r w:rsidR="00362779" w:rsidRPr="00C4735E">
                <w:rPr>
                  <w:rStyle w:val="Hyperlink"/>
                  <w:rFonts w:hint="eastAsia"/>
                </w:rPr>
                <w:t>www.</w:t>
              </w:r>
            </w:ins>
            <w:ins w:id="48" w:author="杉村哲" w:date="2016-11-03T20:21:00Z">
              <w:r w:rsidR="00A503FB">
                <w:rPr>
                  <w:rStyle w:val="Hyperlink"/>
                  <w:rFonts w:hint="eastAsia"/>
                </w:rPr>
                <w:t>jivin-jazz.co.nz</w:t>
              </w:r>
            </w:ins>
            <w:ins w:id="49" w:author="杉村哲" w:date="2016-10-15T17:31:00Z">
              <w:r w:rsidR="00362779" w:rsidRPr="00C4735E">
                <w:rPr>
                  <w:rStyle w:val="Hyperlink"/>
                  <w:rFonts w:hint="eastAsia"/>
                </w:rPr>
                <w:t>/musician</w:t>
              </w:r>
              <w:r w:rsidR="00362779" w:rsidRPr="00C4735E">
                <w:rPr>
                  <w:rStyle w:val="Hyperlink"/>
                </w:rPr>
                <w:t>-info</w:t>
              </w:r>
              <w:r w:rsidR="00362779" w:rsidRPr="00C4735E">
                <w:rPr>
                  <w:rStyle w:val="Hyperlink"/>
                  <w:rFonts w:hint="eastAsia"/>
                </w:rPr>
                <w:t>/</w:t>
              </w:r>
              <w:r w:rsidR="00362779" w:rsidRPr="00C4735E">
                <w:rPr>
                  <w:rStyle w:val="Hyperlink"/>
                </w:rPr>
                <w:t>pat-metheny</w:t>
              </w:r>
              <w:r w:rsidR="00362779">
                <w:rPr>
                  <w:rStyle w:val="Hyperlink"/>
                </w:rPr>
                <w:t>.html</w:t>
              </w:r>
              <w:r w:rsidR="00362779">
                <w:rPr>
                  <w:rStyle w:val="Hyperlink"/>
                </w:rPr>
                <w:fldChar w:fldCharType="end"/>
              </w:r>
            </w:ins>
          </w:p>
        </w:tc>
      </w:tr>
      <w:tr w:rsidR="00591C8D" w:rsidTr="00CA337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05" w:type="dxa"/>
          </w:tcPr>
          <w:p w:rsidR="00591C8D" w:rsidRDefault="00591C8D" w:rsidP="003E04A0">
            <w:r>
              <w:rPr>
                <w:rFonts w:hint="eastAsia"/>
              </w:rPr>
              <w:t>Blog</w:t>
            </w:r>
          </w:p>
        </w:tc>
        <w:tc>
          <w:tcPr>
            <w:tcW w:w="7331" w:type="dxa"/>
          </w:tcPr>
          <w:p w:rsidR="00591C8D" w:rsidRDefault="00A2351B" w:rsidP="003E04A0">
            <w:pPr>
              <w:cnfStyle w:val="000000100000" w:firstRow="0" w:lastRow="0" w:firstColumn="0" w:lastColumn="0" w:oddVBand="0" w:evenVBand="0" w:oddHBand="1" w:evenHBand="0" w:firstRowFirstColumn="0" w:firstRowLastColumn="0" w:lastRowFirstColumn="0" w:lastRowLastColumn="0"/>
            </w:pPr>
            <w:r>
              <w:fldChar w:fldCharType="begin"/>
            </w:r>
            <w:r>
              <w:instrText xml:space="preserve"> HYPERLINK "http://www.jivin-jazz.com/miles-coltrane-jazz-blog.html" </w:instrText>
            </w:r>
            <w:r>
              <w:fldChar w:fldCharType="separate"/>
            </w:r>
            <w:r w:rsidR="00F44F6C" w:rsidRPr="00EE0454">
              <w:rPr>
                <w:rStyle w:val="Hyperlink"/>
                <w:rFonts w:hint="eastAsia"/>
              </w:rPr>
              <w:t>www.</w:t>
            </w:r>
            <w:del w:id="50" w:author="杉村哲" w:date="2016-11-03T20:21:00Z">
              <w:r w:rsidR="00F44F6C" w:rsidRPr="00EE0454" w:rsidDel="00A503FB">
                <w:rPr>
                  <w:rStyle w:val="Hyperlink"/>
                  <w:rFonts w:hint="eastAsia"/>
                </w:rPr>
                <w:delText>jivin-jazz.com</w:delText>
              </w:r>
            </w:del>
            <w:ins w:id="51" w:author="杉村哲" w:date="2016-11-03T20:21:00Z">
              <w:r w:rsidR="00A503FB">
                <w:rPr>
                  <w:rStyle w:val="Hyperlink"/>
                  <w:rFonts w:hint="eastAsia"/>
                </w:rPr>
                <w:t>jivin-jazz.co.nz</w:t>
              </w:r>
            </w:ins>
            <w:r w:rsidR="00F44F6C" w:rsidRPr="00EE0454">
              <w:rPr>
                <w:rStyle w:val="Hyperlink"/>
              </w:rPr>
              <w:t>/miles-coltrane-jazz-blog.html</w:t>
            </w:r>
            <w:r>
              <w:rPr>
                <w:rStyle w:val="Hyperlink"/>
              </w:rPr>
              <w:fldChar w:fldCharType="end"/>
            </w:r>
          </w:p>
        </w:tc>
      </w:tr>
      <w:tr w:rsidR="00591C8D" w:rsidTr="00CA337D">
        <w:tc>
          <w:tcPr>
            <w:cnfStyle w:val="000010000000" w:firstRow="0" w:lastRow="0" w:firstColumn="0" w:lastColumn="0" w:oddVBand="1" w:evenVBand="0" w:oddHBand="0" w:evenHBand="0" w:firstRowFirstColumn="0" w:firstRowLastColumn="0" w:lastRowFirstColumn="0" w:lastRowLastColumn="0"/>
            <w:tcW w:w="2405" w:type="dxa"/>
          </w:tcPr>
          <w:p w:rsidR="00591C8D" w:rsidRDefault="00591C8D" w:rsidP="003E04A0">
            <w:r>
              <w:rPr>
                <w:rFonts w:hint="eastAsia"/>
              </w:rPr>
              <w:t xml:space="preserve">About </w:t>
            </w:r>
            <w:r>
              <w:t>U</w:t>
            </w:r>
            <w:r>
              <w:rPr>
                <w:rFonts w:hint="eastAsia"/>
              </w:rPr>
              <w:t>s</w:t>
            </w:r>
          </w:p>
        </w:tc>
        <w:tc>
          <w:tcPr>
            <w:tcW w:w="7331" w:type="dxa"/>
          </w:tcPr>
          <w:p w:rsidR="00591C8D" w:rsidRDefault="00A2351B" w:rsidP="003E04A0">
            <w:pPr>
              <w:cnfStyle w:val="000000000000" w:firstRow="0" w:lastRow="0" w:firstColumn="0" w:lastColumn="0" w:oddVBand="0" w:evenVBand="0" w:oddHBand="0" w:evenHBand="0" w:firstRowFirstColumn="0" w:firstRowLastColumn="0" w:lastRowFirstColumn="0" w:lastRowLastColumn="0"/>
            </w:pPr>
            <w:r>
              <w:fldChar w:fldCharType="begin"/>
            </w:r>
            <w:r>
              <w:instrText xml:space="preserve"> HYPERLINK "http://www.jivin-jazz.com/about-us.html" </w:instrText>
            </w:r>
            <w:r>
              <w:fldChar w:fldCharType="separate"/>
            </w:r>
            <w:r w:rsidR="00266393" w:rsidRPr="00034858">
              <w:rPr>
                <w:rStyle w:val="Hyperlink"/>
                <w:rFonts w:hint="eastAsia"/>
              </w:rPr>
              <w:t>www.</w:t>
            </w:r>
            <w:del w:id="52" w:author="杉村哲" w:date="2016-11-03T20:21:00Z">
              <w:r w:rsidR="00266393" w:rsidRPr="00034858" w:rsidDel="00A503FB">
                <w:rPr>
                  <w:rStyle w:val="Hyperlink"/>
                  <w:rFonts w:hint="eastAsia"/>
                </w:rPr>
                <w:delText>jivin-jazz.com</w:delText>
              </w:r>
            </w:del>
            <w:ins w:id="53" w:author="杉村哲" w:date="2016-11-03T20:21:00Z">
              <w:r w:rsidR="00A503FB">
                <w:rPr>
                  <w:rStyle w:val="Hyperlink"/>
                  <w:rFonts w:hint="eastAsia"/>
                </w:rPr>
                <w:t>jivin-jazz.co.nz</w:t>
              </w:r>
            </w:ins>
            <w:r w:rsidR="00266393" w:rsidRPr="00034858">
              <w:rPr>
                <w:rStyle w:val="Hyperlink"/>
              </w:rPr>
              <w:t>/about-us.html</w:t>
            </w:r>
            <w:r>
              <w:rPr>
                <w:rStyle w:val="Hyperlink"/>
              </w:rPr>
              <w:fldChar w:fldCharType="end"/>
            </w:r>
          </w:p>
        </w:tc>
      </w:tr>
      <w:tr w:rsidR="00591C8D" w:rsidTr="00CA337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405" w:type="dxa"/>
          </w:tcPr>
          <w:p w:rsidR="00591C8D" w:rsidRDefault="00591C8D" w:rsidP="003E04A0">
            <w:r>
              <w:rPr>
                <w:rFonts w:hint="eastAsia"/>
              </w:rPr>
              <w:t xml:space="preserve">Contact </w:t>
            </w:r>
            <w:r>
              <w:t>U</w:t>
            </w:r>
            <w:r>
              <w:rPr>
                <w:rFonts w:hint="eastAsia"/>
              </w:rPr>
              <w:t>s</w:t>
            </w:r>
          </w:p>
        </w:tc>
        <w:tc>
          <w:tcPr>
            <w:tcW w:w="7331" w:type="dxa"/>
          </w:tcPr>
          <w:p w:rsidR="00591C8D" w:rsidRDefault="00A2351B" w:rsidP="003E04A0">
            <w:pPr>
              <w:cnfStyle w:val="000000100000" w:firstRow="0" w:lastRow="0" w:firstColumn="0" w:lastColumn="0" w:oddVBand="0" w:evenVBand="0" w:oddHBand="1" w:evenHBand="0" w:firstRowFirstColumn="0" w:firstRowLastColumn="0" w:lastRowFirstColumn="0" w:lastRowLastColumn="0"/>
            </w:pPr>
            <w:r>
              <w:fldChar w:fldCharType="begin"/>
            </w:r>
            <w:r>
              <w:instrText xml:space="preserve"> HYPERLINK "http://www.jivin-jazz.com/contact.html" </w:instrText>
            </w:r>
            <w:r>
              <w:fldChar w:fldCharType="separate"/>
            </w:r>
            <w:r w:rsidR="00266393" w:rsidRPr="00034858">
              <w:rPr>
                <w:rStyle w:val="Hyperlink"/>
                <w:rFonts w:hint="eastAsia"/>
              </w:rPr>
              <w:t>www.</w:t>
            </w:r>
            <w:del w:id="54" w:author="杉村哲" w:date="2016-11-03T20:21:00Z">
              <w:r w:rsidR="00266393" w:rsidRPr="00034858" w:rsidDel="00A503FB">
                <w:rPr>
                  <w:rStyle w:val="Hyperlink"/>
                  <w:rFonts w:hint="eastAsia"/>
                </w:rPr>
                <w:delText>jivin-jazz.com</w:delText>
              </w:r>
            </w:del>
            <w:ins w:id="55" w:author="杉村哲" w:date="2016-11-03T20:21:00Z">
              <w:r w:rsidR="00A503FB">
                <w:rPr>
                  <w:rStyle w:val="Hyperlink"/>
                  <w:rFonts w:hint="eastAsia"/>
                </w:rPr>
                <w:t>jivin-jazz.co.nz</w:t>
              </w:r>
            </w:ins>
            <w:r w:rsidR="00266393" w:rsidRPr="00034858">
              <w:rPr>
                <w:rStyle w:val="Hyperlink"/>
                <w:rFonts w:hint="eastAsia"/>
              </w:rPr>
              <w:t>/contact.html</w:t>
            </w:r>
            <w:r>
              <w:rPr>
                <w:rStyle w:val="Hyperlink"/>
              </w:rPr>
              <w:fldChar w:fldCharType="end"/>
            </w:r>
          </w:p>
        </w:tc>
      </w:tr>
    </w:tbl>
    <w:p w:rsidR="00C65ABD" w:rsidRDefault="00C65ABD" w:rsidP="003E04A0"/>
    <w:p w:rsidR="00F7661F" w:rsidRPr="00BC77E5" w:rsidRDefault="00C65ABD" w:rsidP="00C65ABD">
      <w:pPr>
        <w:widowControl/>
        <w:jc w:val="left"/>
      </w:pPr>
      <w:r>
        <w:br w:type="page"/>
      </w:r>
    </w:p>
    <w:p w:rsidR="005C31FB" w:rsidRDefault="005C31FB" w:rsidP="00695E66">
      <w:pPr>
        <w:pStyle w:val="Heading1"/>
      </w:pPr>
      <w:bookmarkStart w:id="56" w:name="_Toc464219044"/>
      <w:r w:rsidRPr="00663FD4">
        <w:lastRenderedPageBreak/>
        <w:t>Domain name</w:t>
      </w:r>
      <w:bookmarkEnd w:id="56"/>
    </w:p>
    <w:p w:rsidR="006A081E" w:rsidRDefault="00753D44" w:rsidP="003E04A0">
      <w:r>
        <w:t>The client is willing to use the</w:t>
      </w:r>
      <w:r w:rsidR="006A081E">
        <w:rPr>
          <w:rFonts w:hint="eastAsia"/>
        </w:rPr>
        <w:t xml:space="preserve"> following domain name.</w:t>
      </w:r>
    </w:p>
    <w:p w:rsidR="00565CB4" w:rsidRPr="00B011DE" w:rsidRDefault="00565CB4" w:rsidP="00B011DE">
      <w:pPr>
        <w:pStyle w:val="a"/>
      </w:pPr>
      <w:r w:rsidRPr="00B011DE">
        <w:t>jivin-jazz.co.nz</w:t>
      </w:r>
    </w:p>
    <w:p w:rsidR="00565CB4" w:rsidRDefault="00565CB4" w:rsidP="003E04A0"/>
    <w:p w:rsidR="00753D44" w:rsidRDefault="00753D44" w:rsidP="00753D44">
      <w:pPr>
        <w:pStyle w:val="Heading2"/>
      </w:pPr>
      <w:bookmarkStart w:id="57" w:name="_Toc464219045"/>
      <w:r>
        <w:t>Status</w:t>
      </w:r>
      <w:bookmarkEnd w:id="57"/>
    </w:p>
    <w:p w:rsidR="00753D44" w:rsidRDefault="00753D44" w:rsidP="003E04A0">
      <w:r>
        <w:t>Available.</w:t>
      </w:r>
    </w:p>
    <w:p w:rsidR="00753D44" w:rsidRDefault="00753D44" w:rsidP="003E04A0"/>
    <w:p w:rsidR="00565CB4" w:rsidRDefault="00D47063" w:rsidP="00695E66">
      <w:pPr>
        <w:pStyle w:val="Heading2"/>
      </w:pPr>
      <w:bookmarkStart w:id="58" w:name="_Toc464219046"/>
      <w:r>
        <w:t>Registration p</w:t>
      </w:r>
      <w:r w:rsidR="00565CB4">
        <w:rPr>
          <w:rFonts w:hint="eastAsia"/>
        </w:rPr>
        <w:t>rice</w:t>
      </w:r>
      <w:bookmarkEnd w:id="58"/>
    </w:p>
    <w:p w:rsidR="00124718" w:rsidRDefault="00565CB4" w:rsidP="003E04A0">
      <w:r>
        <w:rPr>
          <w:rFonts w:hint="eastAsia"/>
        </w:rPr>
        <w:t xml:space="preserve">The </w:t>
      </w:r>
      <w:r>
        <w:t xml:space="preserve">registration </w:t>
      </w:r>
      <w:r>
        <w:rPr>
          <w:rFonts w:hint="eastAsia"/>
        </w:rPr>
        <w:t>price</w:t>
      </w:r>
      <w:r>
        <w:t xml:space="preserve"> is </w:t>
      </w:r>
      <w:r w:rsidR="00753D44">
        <w:t>FREE</w:t>
      </w:r>
      <w:r w:rsidR="00925A4C">
        <w:t xml:space="preserve"> (included)</w:t>
      </w:r>
      <w:r>
        <w:t xml:space="preserve"> when</w:t>
      </w:r>
      <w:r w:rsidR="00753D44">
        <w:t xml:space="preserve"> using website</w:t>
      </w:r>
      <w:r>
        <w:t xml:space="preserve"> hosting </w:t>
      </w:r>
      <w:r w:rsidR="00753D44">
        <w:t>service at</w:t>
      </w:r>
      <w:r>
        <w:t xml:space="preserve"> </w:t>
      </w:r>
      <w:proofErr w:type="spellStart"/>
      <w:r>
        <w:t>HostPapa</w:t>
      </w:r>
      <w:proofErr w:type="spellEnd"/>
      <w:r>
        <w:t>.</w:t>
      </w:r>
      <w:r w:rsidR="00925A4C">
        <w:t xml:space="preserve"> For the details refer to </w:t>
      </w:r>
      <w:r w:rsidR="00925A4C" w:rsidRPr="004303E1">
        <w:rPr>
          <w:rStyle w:val="SubtleReference"/>
        </w:rPr>
        <w:fldChar w:fldCharType="begin"/>
      </w:r>
      <w:r w:rsidR="00925A4C" w:rsidRPr="004303E1">
        <w:rPr>
          <w:rStyle w:val="SubtleReference"/>
        </w:rPr>
        <w:instrText xml:space="preserve"> REF _Ref461912243 \h  \* MERGEFORMAT </w:instrText>
      </w:r>
      <w:r w:rsidR="00925A4C" w:rsidRPr="004303E1">
        <w:rPr>
          <w:rStyle w:val="SubtleReference"/>
        </w:rPr>
      </w:r>
      <w:r w:rsidR="00925A4C" w:rsidRPr="004303E1">
        <w:rPr>
          <w:rStyle w:val="SubtleReference"/>
        </w:rPr>
        <w:fldChar w:fldCharType="separate"/>
      </w:r>
      <w:r w:rsidR="0079253E" w:rsidRPr="0079253E">
        <w:rPr>
          <w:rStyle w:val="SubtleReference"/>
        </w:rPr>
        <w:t>Hosting</w:t>
      </w:r>
      <w:r w:rsidR="00925A4C" w:rsidRPr="004303E1">
        <w:rPr>
          <w:rStyle w:val="SubtleReference"/>
        </w:rPr>
        <w:fldChar w:fldCharType="end"/>
      </w:r>
      <w:r w:rsidR="00925A4C">
        <w:t xml:space="preserve"> section.</w:t>
      </w:r>
    </w:p>
    <w:p w:rsidR="002F5B5A" w:rsidRDefault="002F5B5A" w:rsidP="003E04A0"/>
    <w:p w:rsidR="00565CB4" w:rsidRDefault="00FA1EF9" w:rsidP="003E04A0">
      <w:r>
        <w:t>If</w:t>
      </w:r>
      <w:r w:rsidR="002F5B5A">
        <w:t xml:space="preserve"> purchasing</w:t>
      </w:r>
      <w:r w:rsidR="008B2375">
        <w:rPr>
          <w:rFonts w:hint="eastAsia"/>
        </w:rPr>
        <w:t>,</w:t>
      </w:r>
      <w:r w:rsidR="008B2375">
        <w:t xml:space="preserve"> it will cost $17.00/year</w:t>
      </w:r>
      <w:r w:rsidR="00753D44">
        <w:t xml:space="preserve"> (including taxes)</w:t>
      </w:r>
      <w:r w:rsidR="008960A1">
        <w:t xml:space="preserve"> </w:t>
      </w:r>
      <w:r w:rsidR="00753D44">
        <w:t xml:space="preserve">at </w:t>
      </w:r>
      <w:proofErr w:type="spellStart"/>
      <w:r w:rsidR="00753D44">
        <w:t>crazydomain</w:t>
      </w:r>
      <w:proofErr w:type="spellEnd"/>
      <w:r w:rsidR="008B2375">
        <w:t>.</w:t>
      </w:r>
    </w:p>
    <w:p w:rsidR="008B2375" w:rsidRDefault="008B2375" w:rsidP="003E04A0">
      <w:r>
        <w:rPr>
          <w:noProof/>
          <w:lang w:val="en-NZ"/>
        </w:rPr>
        <w:drawing>
          <wp:inline distT="0" distB="0" distL="0" distR="0" wp14:anchorId="64AF62EA" wp14:editId="3772A1FF">
            <wp:extent cx="5800725" cy="762000"/>
            <wp:effectExtent l="19050" t="19050" r="28575" b="1905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mainPrice-crazydomains.JPG"/>
                    <pic:cNvPicPr/>
                  </pic:nvPicPr>
                  <pic:blipFill>
                    <a:blip r:embed="rId26">
                      <a:extLst>
                        <a:ext uri="{28A0092B-C50C-407E-A947-70E740481C1C}">
                          <a14:useLocalDpi xmlns:a14="http://schemas.microsoft.com/office/drawing/2010/main" val="0"/>
                        </a:ext>
                      </a:extLst>
                    </a:blip>
                    <a:stretch>
                      <a:fillRect/>
                    </a:stretch>
                  </pic:blipFill>
                  <pic:spPr>
                    <a:xfrm>
                      <a:off x="0" y="0"/>
                      <a:ext cx="5800725" cy="762000"/>
                    </a:xfrm>
                    <a:prstGeom prst="rect">
                      <a:avLst/>
                    </a:prstGeom>
                    <a:ln>
                      <a:solidFill>
                        <a:schemeClr val="bg2">
                          <a:lumMod val="90000"/>
                        </a:schemeClr>
                      </a:solidFill>
                    </a:ln>
                  </pic:spPr>
                </pic:pic>
              </a:graphicData>
            </a:graphic>
          </wp:inline>
        </w:drawing>
      </w:r>
    </w:p>
    <w:p w:rsidR="008B2375" w:rsidRPr="00925A4C" w:rsidRDefault="008B2375" w:rsidP="003E04A0">
      <w:pPr>
        <w:pStyle w:val="Caption"/>
      </w:pPr>
      <w:r>
        <w:t xml:space="preserve">Figure </w:t>
      </w:r>
      <w:fldSimple w:instr=" SEQ Figure \* ARABIC ">
        <w:r w:rsidR="0079253E">
          <w:rPr>
            <w:noProof/>
          </w:rPr>
          <w:t>1</w:t>
        </w:r>
      </w:fldSimple>
      <w:r>
        <w:t xml:space="preserve"> Domain registration price - crazydomains.co.nz</w:t>
      </w:r>
    </w:p>
    <w:p w:rsidR="00B50420" w:rsidRDefault="00B50420" w:rsidP="003E04A0"/>
    <w:p w:rsidR="00D47063" w:rsidRDefault="00753D44" w:rsidP="003E04A0">
      <w:r>
        <w:rPr>
          <w:noProof/>
          <w:lang w:val="en-NZ"/>
        </w:rPr>
        <mc:AlternateContent>
          <mc:Choice Requires="wps">
            <w:drawing>
              <wp:anchor distT="0" distB="0" distL="114300" distR="114300" simplePos="0" relativeHeight="251669504" behindDoc="0" locked="0" layoutInCell="1" allowOverlap="1" wp14:anchorId="43BD7832" wp14:editId="56B8F7B8">
                <wp:simplePos x="0" y="0"/>
                <wp:positionH relativeFrom="column">
                  <wp:posOffset>76200</wp:posOffset>
                </wp:positionH>
                <wp:positionV relativeFrom="paragraph">
                  <wp:posOffset>2143125</wp:posOffset>
                </wp:positionV>
                <wp:extent cx="3724275" cy="285750"/>
                <wp:effectExtent l="0" t="0" r="28575" b="19050"/>
                <wp:wrapNone/>
                <wp:docPr id="27" name="四角形: 角を丸くする 27"/>
                <wp:cNvGraphicFramePr/>
                <a:graphic xmlns:a="http://schemas.openxmlformats.org/drawingml/2006/main">
                  <a:graphicData uri="http://schemas.microsoft.com/office/word/2010/wordprocessingShape">
                    <wps:wsp>
                      <wps:cNvSpPr/>
                      <wps:spPr>
                        <a:xfrm>
                          <a:off x="0" y="0"/>
                          <a:ext cx="3724275" cy="2857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0ADEF7" id="四角形: 角を丸くする 27" o:spid="_x0000_s1026" style="position:absolute;margin-left:6pt;margin-top:168.75pt;width:293.25pt;height:22.5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" filled="f" strokecolor="red" strokeweight="1.5pt">
                <v:stroke joinstyle="miter"/>
              </v:roundrect>
            </w:pict>
          </mc:Fallback>
        </mc:AlternateContent>
      </w:r>
      <w:r>
        <w:rPr>
          <w:noProof/>
          <w:lang w:val="en-NZ"/>
        </w:rPr>
        <w:drawing>
          <wp:inline distT="0" distB="0" distL="0" distR="0" wp14:anchorId="11043AB8" wp14:editId="6A4D5565">
            <wp:extent cx="5600700" cy="2438400"/>
            <wp:effectExtent l="19050" t="19050" r="19050" b="190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azydomainsTaxes.JPG"/>
                    <pic:cNvPicPr/>
                  </pic:nvPicPr>
                  <pic:blipFill>
                    <a:blip r:embed="rId27">
                      <a:extLst>
                        <a:ext uri="{28A0092B-C50C-407E-A947-70E740481C1C}">
                          <a14:useLocalDpi xmlns:a14="http://schemas.microsoft.com/office/drawing/2010/main" val="0"/>
                        </a:ext>
                      </a:extLst>
                    </a:blip>
                    <a:stretch>
                      <a:fillRect/>
                    </a:stretch>
                  </pic:blipFill>
                  <pic:spPr>
                    <a:xfrm>
                      <a:off x="0" y="0"/>
                      <a:ext cx="5600700" cy="2438400"/>
                    </a:xfrm>
                    <a:prstGeom prst="rect">
                      <a:avLst/>
                    </a:prstGeom>
                    <a:ln>
                      <a:solidFill>
                        <a:schemeClr val="bg2">
                          <a:lumMod val="90000"/>
                        </a:schemeClr>
                      </a:solidFill>
                    </a:ln>
                  </pic:spPr>
                </pic:pic>
              </a:graphicData>
            </a:graphic>
          </wp:inline>
        </w:drawing>
      </w:r>
    </w:p>
    <w:p w:rsidR="00D47063" w:rsidRDefault="00753D44" w:rsidP="00753D44">
      <w:pPr>
        <w:pStyle w:val="Caption"/>
      </w:pPr>
      <w:r>
        <w:t xml:space="preserve">Figure </w:t>
      </w:r>
      <w:fldSimple w:instr=" SEQ Figure \* ARABIC ">
        <w:r w:rsidR="0079253E">
          <w:rPr>
            <w:noProof/>
          </w:rPr>
          <w:t>2</w:t>
        </w:r>
      </w:fldSimple>
      <w:r>
        <w:t xml:space="preserve"> </w:t>
      </w:r>
      <w:r w:rsidR="00156B4D">
        <w:t xml:space="preserve">Tax information on </w:t>
      </w:r>
      <w:r>
        <w:t>Terms and Conditions</w:t>
      </w:r>
      <w:r>
        <w:rPr>
          <w:noProof/>
        </w:rPr>
        <w:t xml:space="preserve"> - Domain Names - .nz</w:t>
      </w:r>
    </w:p>
    <w:p w:rsidR="00C65ABD" w:rsidRDefault="00C65ABD">
      <w:pPr>
        <w:widowControl/>
        <w:jc w:val="left"/>
      </w:pPr>
      <w:r>
        <w:br w:type="page"/>
      </w:r>
    </w:p>
    <w:p w:rsidR="005C31FB" w:rsidRDefault="005C31FB" w:rsidP="00695E66">
      <w:pPr>
        <w:pStyle w:val="Heading1"/>
      </w:pPr>
      <w:bookmarkStart w:id="59" w:name="_Ref461912243"/>
      <w:bookmarkStart w:id="60" w:name="_Toc464219047"/>
      <w:r w:rsidRPr="00663FD4">
        <w:lastRenderedPageBreak/>
        <w:t>Hosting</w:t>
      </w:r>
      <w:bookmarkEnd w:id="59"/>
      <w:bookmarkEnd w:id="60"/>
    </w:p>
    <w:p w:rsidR="00C67DCD" w:rsidRDefault="00C67DCD" w:rsidP="00C67DCD">
      <w:pPr>
        <w:rPr>
          <w:rFonts w:eastAsiaTheme="minorEastAsia"/>
        </w:rPr>
      </w:pPr>
      <w:r>
        <w:rPr>
          <w:rFonts w:eastAsiaTheme="minorEastAsia" w:hint="eastAsia"/>
        </w:rPr>
        <w:t>This section gives plans for website hosting.</w:t>
      </w:r>
    </w:p>
    <w:p w:rsidR="00C67DCD" w:rsidRDefault="00C67DCD" w:rsidP="00C67DCD">
      <w:pPr>
        <w:rPr>
          <w:rFonts w:eastAsiaTheme="minorEastAsia"/>
        </w:rPr>
      </w:pPr>
    </w:p>
    <w:p w:rsidR="00D8005C" w:rsidRDefault="00D8005C" w:rsidP="00D8005C">
      <w:pPr>
        <w:pStyle w:val="Heading2"/>
      </w:pPr>
      <w:bookmarkStart w:id="61" w:name="_Toc464219048"/>
      <w:r>
        <w:t>Requirements</w:t>
      </w:r>
      <w:bookmarkEnd w:id="61"/>
    </w:p>
    <w:p w:rsidR="005E7E48" w:rsidRDefault="005E7E48" w:rsidP="005E7E48">
      <w:r>
        <w:t>The website will contain a lot of multimedia contents (the client has 10,000 recordings).</w:t>
      </w:r>
    </w:p>
    <w:p w:rsidR="005E7E48" w:rsidRDefault="00AE2B66" w:rsidP="005E7E48">
      <w:r>
        <w:t>Thus it is necessary to be able to use enough disk space and bandwidth.</w:t>
      </w:r>
    </w:p>
    <w:p w:rsidR="00A46E71" w:rsidRDefault="00A46E71" w:rsidP="005E7E48">
      <w:r>
        <w:t>We set following requirements.</w:t>
      </w:r>
    </w:p>
    <w:p w:rsidR="00A33702" w:rsidRDefault="00A33702" w:rsidP="005E7E48"/>
    <w:tbl>
      <w:tblPr>
        <w:tblStyle w:val="ListTable3-Accent1"/>
        <w:tblW w:w="0" w:type="auto"/>
        <w:tblLook w:val="00A0" w:firstRow="1" w:lastRow="0" w:firstColumn="1" w:lastColumn="0" w:noHBand="0" w:noVBand="0"/>
      </w:tblPr>
      <w:tblGrid>
        <w:gridCol w:w="1838"/>
        <w:gridCol w:w="3949"/>
        <w:gridCol w:w="3949"/>
      </w:tblGrid>
      <w:tr w:rsidR="00A46E71" w:rsidTr="00E37E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8" w:type="dxa"/>
          </w:tcPr>
          <w:p w:rsidR="00A46E71" w:rsidRDefault="00A46E71" w:rsidP="00E37EFF"/>
        </w:tc>
        <w:tc>
          <w:tcPr>
            <w:cnfStyle w:val="000010000000" w:firstRow="0" w:lastRow="0" w:firstColumn="0" w:lastColumn="0" w:oddVBand="1" w:evenVBand="0" w:oddHBand="0" w:evenHBand="0" w:firstRowFirstColumn="0" w:firstRowLastColumn="0" w:lastRowFirstColumn="0" w:lastRowLastColumn="0"/>
            <w:tcW w:w="3949" w:type="dxa"/>
          </w:tcPr>
          <w:p w:rsidR="00A46E71" w:rsidRDefault="00A46E71" w:rsidP="00E37EFF">
            <w:r>
              <w:t>Minimum requirements</w:t>
            </w:r>
          </w:p>
        </w:tc>
        <w:tc>
          <w:tcPr>
            <w:tcW w:w="3949" w:type="dxa"/>
          </w:tcPr>
          <w:p w:rsidR="00A46E71" w:rsidRDefault="00BF17DB" w:rsidP="00E37EFF">
            <w:pPr>
              <w:cnfStyle w:val="100000000000" w:firstRow="1" w:lastRow="0" w:firstColumn="0" w:lastColumn="0" w:oddVBand="0" w:evenVBand="0" w:oddHBand="0" w:evenHBand="0" w:firstRowFirstColumn="0" w:firstRowLastColumn="0" w:lastRowFirstColumn="0" w:lastRowLastColumn="0"/>
            </w:pPr>
            <w:r>
              <w:t>Recommended</w:t>
            </w:r>
            <w:r w:rsidR="00A46E71">
              <w:t xml:space="preserve"> requirements</w:t>
            </w:r>
          </w:p>
        </w:tc>
      </w:tr>
      <w:tr w:rsidR="00A46E71" w:rsidTr="00E37E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A46E71" w:rsidRDefault="00A46E71" w:rsidP="00E37EFF">
            <w:r>
              <w:t>Disk Space</w:t>
            </w:r>
          </w:p>
        </w:tc>
        <w:tc>
          <w:tcPr>
            <w:cnfStyle w:val="000010000000" w:firstRow="0" w:lastRow="0" w:firstColumn="0" w:lastColumn="0" w:oddVBand="1" w:evenVBand="0" w:oddHBand="0" w:evenHBand="0" w:firstRowFirstColumn="0" w:firstRowLastColumn="0" w:lastRowFirstColumn="0" w:lastRowLastColumn="0"/>
            <w:tcW w:w="3949" w:type="dxa"/>
          </w:tcPr>
          <w:p w:rsidR="00A46E71" w:rsidRDefault="00A46E71" w:rsidP="00E37EFF">
            <w:r>
              <w:t>200GB</w:t>
            </w:r>
          </w:p>
        </w:tc>
        <w:tc>
          <w:tcPr>
            <w:tcW w:w="3949" w:type="dxa"/>
          </w:tcPr>
          <w:p w:rsidR="00A46E71" w:rsidRDefault="00A46E71" w:rsidP="00E37EFF">
            <w:pPr>
              <w:cnfStyle w:val="000000100000" w:firstRow="0" w:lastRow="0" w:firstColumn="0" w:lastColumn="0" w:oddVBand="0" w:evenVBand="0" w:oddHBand="1" w:evenHBand="0" w:firstRowFirstColumn="0" w:firstRowLastColumn="0" w:lastRowFirstColumn="0" w:lastRowLastColumn="0"/>
            </w:pPr>
            <w:r>
              <w:t>400GB</w:t>
            </w:r>
          </w:p>
        </w:tc>
      </w:tr>
      <w:tr w:rsidR="00A46E71" w:rsidTr="00E37EFF">
        <w:tc>
          <w:tcPr>
            <w:cnfStyle w:val="001000000000" w:firstRow="0" w:lastRow="0" w:firstColumn="1" w:lastColumn="0" w:oddVBand="0" w:evenVBand="0" w:oddHBand="0" w:evenHBand="0" w:firstRowFirstColumn="0" w:firstRowLastColumn="0" w:lastRowFirstColumn="0" w:lastRowLastColumn="0"/>
            <w:tcW w:w="1838" w:type="dxa"/>
          </w:tcPr>
          <w:p w:rsidR="00A46E71" w:rsidRDefault="00A46E71" w:rsidP="00E37EFF">
            <w:r>
              <w:t>Bandwidth</w:t>
            </w:r>
          </w:p>
        </w:tc>
        <w:tc>
          <w:tcPr>
            <w:cnfStyle w:val="000010000000" w:firstRow="0" w:lastRow="0" w:firstColumn="0" w:lastColumn="0" w:oddVBand="1" w:evenVBand="0" w:oddHBand="0" w:evenHBand="0" w:firstRowFirstColumn="0" w:firstRowLastColumn="0" w:lastRowFirstColumn="0" w:lastRowLastColumn="0"/>
            <w:tcW w:w="3949" w:type="dxa"/>
          </w:tcPr>
          <w:p w:rsidR="00A46E71" w:rsidRDefault="00A46E71" w:rsidP="00E37EFF">
            <w:r>
              <w:t>Unlimited</w:t>
            </w:r>
          </w:p>
        </w:tc>
        <w:tc>
          <w:tcPr>
            <w:tcW w:w="3949" w:type="dxa"/>
          </w:tcPr>
          <w:p w:rsidR="00A46E71" w:rsidRDefault="00A46E71" w:rsidP="00E37EFF">
            <w:pPr>
              <w:cnfStyle w:val="000000000000" w:firstRow="0" w:lastRow="0" w:firstColumn="0" w:lastColumn="0" w:oddVBand="0" w:evenVBand="0" w:oddHBand="0" w:evenHBand="0" w:firstRowFirstColumn="0" w:firstRowLastColumn="0" w:lastRowFirstColumn="0" w:lastRowLastColumn="0"/>
            </w:pPr>
            <w:r>
              <w:t>Unlimited</w:t>
            </w:r>
          </w:p>
        </w:tc>
      </w:tr>
    </w:tbl>
    <w:p w:rsidR="00A46E71" w:rsidRDefault="00A46E71" w:rsidP="005E7E48"/>
    <w:p w:rsidR="00A33702" w:rsidRPr="00A33702" w:rsidRDefault="00A33702" w:rsidP="005E7E48">
      <w:pPr>
        <w:rPr>
          <w:b/>
        </w:rPr>
      </w:pPr>
      <w:r w:rsidRPr="00A33702">
        <w:rPr>
          <w:b/>
        </w:rPr>
        <w:t>Disk Space</w:t>
      </w:r>
    </w:p>
    <w:p w:rsidR="00AE2B66" w:rsidRDefault="00AE2B66" w:rsidP="005E7E48">
      <w:r>
        <w:t>Assuming that a multimedia file is 20MB on average, necessary disk space is 200GB (20MB * 10,000).</w:t>
      </w:r>
    </w:p>
    <w:p w:rsidR="00A33702" w:rsidRDefault="00A33702" w:rsidP="005E7E48">
      <w:r>
        <w:t>This is the minimum requirement.</w:t>
      </w:r>
    </w:p>
    <w:p w:rsidR="00AE2B66" w:rsidRDefault="00A33702" w:rsidP="005E7E48">
      <w:r>
        <w:t xml:space="preserve">Adding 100% buffer, </w:t>
      </w:r>
      <w:r w:rsidR="00BF17DB">
        <w:t>recommended</w:t>
      </w:r>
      <w:r>
        <w:t xml:space="preserve"> requirement </w:t>
      </w:r>
      <w:r w:rsidR="001C2582">
        <w:t>is</w:t>
      </w:r>
      <w:r>
        <w:t xml:space="preserve"> 400GB.</w:t>
      </w:r>
    </w:p>
    <w:p w:rsidR="00A33702" w:rsidRDefault="00A33702" w:rsidP="005E7E48"/>
    <w:p w:rsidR="00A33702" w:rsidRPr="00A33702" w:rsidRDefault="00A33702" w:rsidP="005E7E48">
      <w:pPr>
        <w:rPr>
          <w:b/>
        </w:rPr>
      </w:pPr>
      <w:r w:rsidRPr="00A33702">
        <w:rPr>
          <w:b/>
        </w:rPr>
        <w:t>Bandwidth</w:t>
      </w:r>
    </w:p>
    <w:p w:rsidR="00A33702" w:rsidRDefault="00A33702" w:rsidP="005E7E48">
      <w:r>
        <w:t>We set unlimited because many moderate webhosting service plans provide unlimited bandwidth.</w:t>
      </w:r>
    </w:p>
    <w:p w:rsidR="00C65ABD" w:rsidRPr="005E7E48" w:rsidRDefault="00C65ABD" w:rsidP="005E7E48"/>
    <w:p w:rsidR="007073DF" w:rsidRDefault="007073DF" w:rsidP="00695E66">
      <w:pPr>
        <w:pStyle w:val="Heading2"/>
      </w:pPr>
      <w:bookmarkStart w:id="62" w:name="_Toc464219049"/>
      <w:r>
        <w:t>O</w:t>
      </w:r>
      <w:r>
        <w:rPr>
          <w:rFonts w:hint="eastAsia"/>
        </w:rPr>
        <w:t>ptions</w:t>
      </w:r>
      <w:bookmarkEnd w:id="62"/>
    </w:p>
    <w:p w:rsidR="005E7E48" w:rsidRDefault="00F427F4" w:rsidP="003E04A0">
      <w:r>
        <w:t>The following two are</w:t>
      </w:r>
      <w:r w:rsidR="00D8005C">
        <w:t xml:space="preserve"> recommended</w:t>
      </w:r>
      <w:r w:rsidR="005E7E48">
        <w:t xml:space="preserve"> regarding the requirements</w:t>
      </w:r>
      <w:r w:rsidR="00D8005C">
        <w:t>.</w:t>
      </w:r>
    </w:p>
    <w:tbl>
      <w:tblPr>
        <w:tblStyle w:val="ListTable3-Accent1"/>
        <w:tblW w:w="0" w:type="auto"/>
        <w:tblLook w:val="00A0" w:firstRow="1" w:lastRow="0" w:firstColumn="1" w:lastColumn="0" w:noHBand="0" w:noVBand="0"/>
      </w:tblPr>
      <w:tblGrid>
        <w:gridCol w:w="1838"/>
        <w:gridCol w:w="3949"/>
        <w:gridCol w:w="3949"/>
      </w:tblGrid>
      <w:tr w:rsidR="0018593F" w:rsidTr="00497A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8" w:type="dxa"/>
          </w:tcPr>
          <w:p w:rsidR="0018593F" w:rsidRDefault="0018593F" w:rsidP="003E04A0"/>
        </w:tc>
        <w:tc>
          <w:tcPr>
            <w:cnfStyle w:val="000010000000" w:firstRow="0" w:lastRow="0" w:firstColumn="0" w:lastColumn="0" w:oddVBand="1" w:evenVBand="0" w:oddHBand="0" w:evenHBand="0" w:firstRowFirstColumn="0" w:firstRowLastColumn="0" w:lastRowFirstColumn="0" w:lastRowLastColumn="0"/>
            <w:tcW w:w="3949" w:type="dxa"/>
          </w:tcPr>
          <w:p w:rsidR="0018593F" w:rsidRDefault="0018593F" w:rsidP="003E04A0">
            <w:proofErr w:type="spellStart"/>
            <w:r>
              <w:rPr>
                <w:rFonts w:hint="eastAsia"/>
              </w:rPr>
              <w:t>HostPapa</w:t>
            </w:r>
            <w:proofErr w:type="spellEnd"/>
            <w:r>
              <w:rPr>
                <w:rFonts w:hint="eastAsia"/>
              </w:rPr>
              <w:t xml:space="preserve"> Business</w:t>
            </w:r>
          </w:p>
        </w:tc>
        <w:tc>
          <w:tcPr>
            <w:tcW w:w="3949" w:type="dxa"/>
          </w:tcPr>
          <w:p w:rsidR="0018593F" w:rsidRDefault="0018593F" w:rsidP="003E04A0">
            <w:pPr>
              <w:cnfStyle w:val="100000000000" w:firstRow="1" w:lastRow="0" w:firstColumn="0" w:lastColumn="0" w:oddVBand="0" w:evenVBand="0" w:oddHBand="0" w:evenHBand="0" w:firstRowFirstColumn="0" w:firstRowLastColumn="0" w:lastRowFirstColumn="0" w:lastRowLastColumn="0"/>
            </w:pPr>
            <w:proofErr w:type="spellStart"/>
            <w:r>
              <w:rPr>
                <w:rFonts w:hint="eastAsia"/>
              </w:rPr>
              <w:t>crazydomains</w:t>
            </w:r>
            <w:proofErr w:type="spellEnd"/>
            <w:r>
              <w:rPr>
                <w:rFonts w:hint="eastAsia"/>
              </w:rPr>
              <w:t xml:space="preserve"> </w:t>
            </w:r>
            <w:r>
              <w:t>Premium</w:t>
            </w:r>
          </w:p>
        </w:tc>
      </w:tr>
      <w:tr w:rsidR="0018593F" w:rsidTr="00497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18593F" w:rsidRDefault="0018593F" w:rsidP="003E04A0">
            <w:r>
              <w:rPr>
                <w:rFonts w:hint="eastAsia"/>
              </w:rPr>
              <w:t>Cost</w:t>
            </w:r>
          </w:p>
        </w:tc>
        <w:tc>
          <w:tcPr>
            <w:cnfStyle w:val="000010000000" w:firstRow="0" w:lastRow="0" w:firstColumn="0" w:lastColumn="0" w:oddVBand="1" w:evenVBand="0" w:oddHBand="0" w:evenHBand="0" w:firstRowFirstColumn="0" w:firstRowLastColumn="0" w:lastRowFirstColumn="0" w:lastRowLastColumn="0"/>
            <w:tcW w:w="3949" w:type="dxa"/>
          </w:tcPr>
          <w:p w:rsidR="0018593F" w:rsidRDefault="0018593F" w:rsidP="003E04A0">
            <w:r>
              <w:t>12 month @ $</w:t>
            </w:r>
            <w:r w:rsidR="00606219">
              <w:t>5</w:t>
            </w:r>
            <w:r>
              <w:t>.95/month</w:t>
            </w:r>
            <w:r w:rsidR="00497A32">
              <w:t xml:space="preserve"> = $</w:t>
            </w:r>
            <w:r w:rsidR="00606219">
              <w:t>71</w:t>
            </w:r>
            <w:r w:rsidR="00497A32">
              <w:t>.40</w:t>
            </w:r>
          </w:p>
          <w:p w:rsidR="0018593F" w:rsidRDefault="0018593F" w:rsidP="003E04A0">
            <w:r>
              <w:t>24 month @ $</w:t>
            </w:r>
            <w:r w:rsidR="00606219">
              <w:t>4</w:t>
            </w:r>
            <w:r>
              <w:t>.95/month</w:t>
            </w:r>
            <w:r w:rsidR="00497A32">
              <w:t xml:space="preserve"> = $1</w:t>
            </w:r>
            <w:r w:rsidR="00606219">
              <w:t>18</w:t>
            </w:r>
            <w:r w:rsidR="00497A32">
              <w:t>.80</w:t>
            </w:r>
          </w:p>
          <w:p w:rsidR="0018593F" w:rsidRDefault="0018593F" w:rsidP="003E04A0">
            <w:r>
              <w:t xml:space="preserve">36 month @ </w:t>
            </w:r>
            <w:r>
              <w:rPr>
                <w:rFonts w:hint="eastAsia"/>
              </w:rPr>
              <w:t>$</w:t>
            </w:r>
            <w:r w:rsidR="00606219">
              <w:t>3</w:t>
            </w:r>
            <w:r>
              <w:rPr>
                <w:rFonts w:hint="eastAsia"/>
              </w:rPr>
              <w:t>.95/mo</w:t>
            </w:r>
            <w:r>
              <w:t>nth</w:t>
            </w:r>
            <w:r w:rsidR="00497A32">
              <w:t xml:space="preserve"> = $1</w:t>
            </w:r>
            <w:r w:rsidR="00606219">
              <w:t>42</w:t>
            </w:r>
            <w:r w:rsidR="00497A32">
              <w:t>.20</w:t>
            </w:r>
          </w:p>
        </w:tc>
        <w:tc>
          <w:tcPr>
            <w:tcW w:w="3949" w:type="dxa"/>
          </w:tcPr>
          <w:p w:rsidR="0018593F" w:rsidRDefault="00F90B85" w:rsidP="003E04A0">
            <w:pPr>
              <w:cnfStyle w:val="000000100000" w:firstRow="0" w:lastRow="0" w:firstColumn="0" w:lastColumn="0" w:oddVBand="0" w:evenVBand="0" w:oddHBand="1" w:evenHBand="0" w:firstRowFirstColumn="0" w:firstRowLastColumn="0" w:lastRowFirstColumn="0" w:lastRowLastColumn="0"/>
            </w:pPr>
            <w:r>
              <w:rPr>
                <w:rFonts w:hint="eastAsia"/>
              </w:rPr>
              <w:t>12 months @ $7.50/month</w:t>
            </w:r>
            <w:r w:rsidR="00497A32">
              <w:t xml:space="preserve"> = $90.00</w:t>
            </w:r>
          </w:p>
          <w:p w:rsidR="00F90B85" w:rsidRDefault="00F90B85" w:rsidP="003E04A0">
            <w:pPr>
              <w:cnfStyle w:val="000000100000" w:firstRow="0" w:lastRow="0" w:firstColumn="0" w:lastColumn="0" w:oddVBand="0" w:evenVBand="0" w:oddHBand="1" w:evenHBand="0" w:firstRowFirstColumn="0" w:firstRowLastColumn="0" w:lastRowFirstColumn="0" w:lastRowLastColumn="0"/>
            </w:pPr>
            <w:r>
              <w:t>24 months @ $6.25/month</w:t>
            </w:r>
            <w:r w:rsidR="00497A32">
              <w:t xml:space="preserve"> = $150.00</w:t>
            </w:r>
          </w:p>
          <w:p w:rsidR="00F90B85" w:rsidRDefault="00F90B85" w:rsidP="003E04A0">
            <w:pPr>
              <w:cnfStyle w:val="000000100000" w:firstRow="0" w:lastRow="0" w:firstColumn="0" w:lastColumn="0" w:oddVBand="0" w:evenVBand="0" w:oddHBand="1" w:evenHBand="0" w:firstRowFirstColumn="0" w:firstRowLastColumn="0" w:lastRowFirstColumn="0" w:lastRowLastColumn="0"/>
            </w:pPr>
            <w:r>
              <w:t>36 months @ $5.77/month</w:t>
            </w:r>
            <w:r w:rsidR="00497A32">
              <w:t xml:space="preserve"> = $207.69</w:t>
            </w:r>
          </w:p>
          <w:p w:rsidR="00F90B85" w:rsidRDefault="00497A32" w:rsidP="003E04A0">
            <w:pPr>
              <w:cnfStyle w:val="000000100000" w:firstRow="0" w:lastRow="0" w:firstColumn="0" w:lastColumn="0" w:oddVBand="0" w:evenVBand="0" w:oddHBand="1" w:evenHBand="0" w:firstRowFirstColumn="0" w:firstRowLastColumn="0" w:lastRowFirstColumn="0" w:lastRowLastColumn="0"/>
            </w:pPr>
            <w:r>
              <w:t>120 months @ $3.75/month = $450.00</w:t>
            </w:r>
          </w:p>
        </w:tc>
      </w:tr>
      <w:tr w:rsidR="0018593F" w:rsidTr="00497A32">
        <w:tc>
          <w:tcPr>
            <w:cnfStyle w:val="001000000000" w:firstRow="0" w:lastRow="0" w:firstColumn="1" w:lastColumn="0" w:oddVBand="0" w:evenVBand="0" w:oddHBand="0" w:evenHBand="0" w:firstRowFirstColumn="0" w:firstRowLastColumn="0" w:lastRowFirstColumn="0" w:lastRowLastColumn="0"/>
            <w:tcW w:w="1838" w:type="dxa"/>
          </w:tcPr>
          <w:p w:rsidR="0018593F" w:rsidRDefault="0018593F" w:rsidP="003E04A0">
            <w:r>
              <w:rPr>
                <w:rFonts w:hint="eastAsia"/>
              </w:rPr>
              <w:t xml:space="preserve">Disk </w:t>
            </w:r>
            <w:r>
              <w:t>Space</w:t>
            </w:r>
          </w:p>
        </w:tc>
        <w:tc>
          <w:tcPr>
            <w:cnfStyle w:val="000010000000" w:firstRow="0" w:lastRow="0" w:firstColumn="0" w:lastColumn="0" w:oddVBand="1" w:evenVBand="0" w:oddHBand="0" w:evenHBand="0" w:firstRowFirstColumn="0" w:firstRowLastColumn="0" w:lastRowFirstColumn="0" w:lastRowLastColumn="0"/>
            <w:tcW w:w="3949" w:type="dxa"/>
          </w:tcPr>
          <w:p w:rsidR="0018593F" w:rsidRDefault="0018593F" w:rsidP="003E04A0">
            <w:r>
              <w:rPr>
                <w:rFonts w:hint="eastAsia"/>
              </w:rPr>
              <w:t>Unlimited</w:t>
            </w:r>
          </w:p>
        </w:tc>
        <w:tc>
          <w:tcPr>
            <w:tcW w:w="3949" w:type="dxa"/>
          </w:tcPr>
          <w:p w:rsidR="0018593F" w:rsidRDefault="0018593F" w:rsidP="003E04A0">
            <w:pPr>
              <w:cnfStyle w:val="000000000000" w:firstRow="0" w:lastRow="0" w:firstColumn="0" w:lastColumn="0" w:oddVBand="0" w:evenVBand="0" w:oddHBand="0" w:evenHBand="0" w:firstRowFirstColumn="0" w:firstRowLastColumn="0" w:lastRowFirstColumn="0" w:lastRowLastColumn="0"/>
            </w:pPr>
            <w:r>
              <w:rPr>
                <w:rFonts w:hint="eastAsia"/>
              </w:rPr>
              <w:t>500GB</w:t>
            </w:r>
          </w:p>
        </w:tc>
      </w:tr>
      <w:tr w:rsidR="0018593F" w:rsidTr="00497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18593F" w:rsidRDefault="0018593F" w:rsidP="003E04A0">
            <w:r>
              <w:rPr>
                <w:rFonts w:hint="eastAsia"/>
              </w:rPr>
              <w:t>Bandwidth</w:t>
            </w:r>
          </w:p>
        </w:tc>
        <w:tc>
          <w:tcPr>
            <w:cnfStyle w:val="000010000000" w:firstRow="0" w:lastRow="0" w:firstColumn="0" w:lastColumn="0" w:oddVBand="1" w:evenVBand="0" w:oddHBand="0" w:evenHBand="0" w:firstRowFirstColumn="0" w:firstRowLastColumn="0" w:lastRowFirstColumn="0" w:lastRowLastColumn="0"/>
            <w:tcW w:w="3949" w:type="dxa"/>
          </w:tcPr>
          <w:p w:rsidR="0018593F" w:rsidRDefault="0018593F" w:rsidP="003E04A0">
            <w:r>
              <w:rPr>
                <w:rFonts w:hint="eastAsia"/>
              </w:rPr>
              <w:t>Unlimited</w:t>
            </w:r>
          </w:p>
        </w:tc>
        <w:tc>
          <w:tcPr>
            <w:tcW w:w="3949" w:type="dxa"/>
          </w:tcPr>
          <w:p w:rsidR="0018593F" w:rsidRDefault="0018593F" w:rsidP="003E04A0">
            <w:pPr>
              <w:cnfStyle w:val="000000100000" w:firstRow="0" w:lastRow="0" w:firstColumn="0" w:lastColumn="0" w:oddVBand="0" w:evenVBand="0" w:oddHBand="1" w:evenHBand="0" w:firstRowFirstColumn="0" w:firstRowLastColumn="0" w:lastRowFirstColumn="0" w:lastRowLastColumn="0"/>
            </w:pPr>
            <w:r>
              <w:rPr>
                <w:rFonts w:hint="eastAsia"/>
              </w:rPr>
              <w:t>Unlimited</w:t>
            </w:r>
          </w:p>
        </w:tc>
      </w:tr>
      <w:tr w:rsidR="00565CB4" w:rsidTr="00497A32">
        <w:tc>
          <w:tcPr>
            <w:cnfStyle w:val="001000000000" w:firstRow="0" w:lastRow="0" w:firstColumn="1" w:lastColumn="0" w:oddVBand="0" w:evenVBand="0" w:oddHBand="0" w:evenHBand="0" w:firstRowFirstColumn="0" w:firstRowLastColumn="0" w:lastRowFirstColumn="0" w:lastRowLastColumn="0"/>
            <w:tcW w:w="1838" w:type="dxa"/>
          </w:tcPr>
          <w:p w:rsidR="00565CB4" w:rsidRDefault="00565CB4" w:rsidP="003E04A0">
            <w:r>
              <w:rPr>
                <w:rFonts w:hint="eastAsia"/>
              </w:rPr>
              <w:t>Domain Registration</w:t>
            </w:r>
          </w:p>
        </w:tc>
        <w:tc>
          <w:tcPr>
            <w:cnfStyle w:val="000010000000" w:firstRow="0" w:lastRow="0" w:firstColumn="0" w:lastColumn="0" w:oddVBand="1" w:evenVBand="0" w:oddHBand="0" w:evenHBand="0" w:firstRowFirstColumn="0" w:firstRowLastColumn="0" w:lastRowFirstColumn="0" w:lastRowLastColumn="0"/>
            <w:tcW w:w="3949" w:type="dxa"/>
          </w:tcPr>
          <w:p w:rsidR="00565CB4" w:rsidRDefault="00565CB4" w:rsidP="003E04A0">
            <w:r>
              <w:rPr>
                <w:rFonts w:hint="eastAsia"/>
              </w:rPr>
              <w:t>Free</w:t>
            </w:r>
            <w:r w:rsidR="002F5B5A">
              <w:t xml:space="preserve"> (included)</w:t>
            </w:r>
          </w:p>
        </w:tc>
        <w:tc>
          <w:tcPr>
            <w:tcW w:w="3949" w:type="dxa"/>
          </w:tcPr>
          <w:p w:rsidR="00565CB4" w:rsidRDefault="00565CB4" w:rsidP="003E04A0">
            <w:pPr>
              <w:cnfStyle w:val="000000000000" w:firstRow="0" w:lastRow="0" w:firstColumn="0" w:lastColumn="0" w:oddVBand="0" w:evenVBand="0" w:oddHBand="0" w:evenHBand="0" w:firstRowFirstColumn="0" w:firstRowLastColumn="0" w:lastRowFirstColumn="0" w:lastRowLastColumn="0"/>
            </w:pPr>
            <w:r>
              <w:rPr>
                <w:rFonts w:hint="eastAsia"/>
              </w:rPr>
              <w:t>Not included</w:t>
            </w:r>
          </w:p>
        </w:tc>
      </w:tr>
      <w:tr w:rsidR="0018593F" w:rsidTr="00497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18593F" w:rsidRDefault="00F90B85" w:rsidP="003E04A0">
            <w:r>
              <w:rPr>
                <w:rFonts w:hint="eastAsia"/>
              </w:rPr>
              <w:t>Uptime</w:t>
            </w:r>
          </w:p>
        </w:tc>
        <w:tc>
          <w:tcPr>
            <w:cnfStyle w:val="000010000000" w:firstRow="0" w:lastRow="0" w:firstColumn="0" w:lastColumn="0" w:oddVBand="1" w:evenVBand="0" w:oddHBand="0" w:evenHBand="0" w:firstRowFirstColumn="0" w:firstRowLastColumn="0" w:lastRowFirstColumn="0" w:lastRowLastColumn="0"/>
            <w:tcW w:w="3949" w:type="dxa"/>
          </w:tcPr>
          <w:p w:rsidR="0018593F" w:rsidRDefault="00D20C2A" w:rsidP="003E04A0">
            <w:r>
              <w:rPr>
                <w:rFonts w:hint="eastAsia"/>
              </w:rPr>
              <w:t>99.9% Guarantee</w:t>
            </w:r>
          </w:p>
        </w:tc>
        <w:tc>
          <w:tcPr>
            <w:tcW w:w="3949" w:type="dxa"/>
          </w:tcPr>
          <w:p w:rsidR="0018593F" w:rsidRDefault="0018593F" w:rsidP="003E04A0">
            <w:pPr>
              <w:cnfStyle w:val="000000100000" w:firstRow="0" w:lastRow="0" w:firstColumn="0" w:lastColumn="0" w:oddVBand="0" w:evenVBand="0" w:oddHBand="1" w:evenHBand="0" w:firstRowFirstColumn="0" w:firstRowLastColumn="0" w:lastRowFirstColumn="0" w:lastRowLastColumn="0"/>
            </w:pPr>
            <w:r>
              <w:rPr>
                <w:rFonts w:hint="eastAsia"/>
              </w:rPr>
              <w:t>99.9%</w:t>
            </w:r>
            <w:r w:rsidR="00F90B85">
              <w:t xml:space="preserve"> Guarantee</w:t>
            </w:r>
          </w:p>
        </w:tc>
      </w:tr>
      <w:tr w:rsidR="003A12D0" w:rsidTr="00497A32">
        <w:tc>
          <w:tcPr>
            <w:cnfStyle w:val="001000000000" w:firstRow="0" w:lastRow="0" w:firstColumn="1" w:lastColumn="0" w:oddVBand="0" w:evenVBand="0" w:oddHBand="0" w:evenHBand="0" w:firstRowFirstColumn="0" w:firstRowLastColumn="0" w:lastRowFirstColumn="0" w:lastRowLastColumn="0"/>
            <w:tcW w:w="1838" w:type="dxa"/>
          </w:tcPr>
          <w:p w:rsidR="003A12D0" w:rsidRDefault="003A12D0" w:rsidP="003E04A0">
            <w:r>
              <w:t>Security</w:t>
            </w:r>
          </w:p>
        </w:tc>
        <w:tc>
          <w:tcPr>
            <w:cnfStyle w:val="000010000000" w:firstRow="0" w:lastRow="0" w:firstColumn="0" w:lastColumn="0" w:oddVBand="1" w:evenVBand="0" w:oddHBand="0" w:evenHBand="0" w:firstRowFirstColumn="0" w:firstRowLastColumn="0" w:lastRowFirstColumn="0" w:lastRowLastColumn="0"/>
            <w:tcW w:w="3949" w:type="dxa"/>
          </w:tcPr>
          <w:p w:rsidR="003A12D0" w:rsidRDefault="008C5DE7" w:rsidP="003E04A0">
            <w:r>
              <w:rPr>
                <w:rFonts w:hint="eastAsia"/>
              </w:rPr>
              <w:t>Server Firewall</w:t>
            </w:r>
          </w:p>
          <w:p w:rsidR="008C5DE7" w:rsidRDefault="008C5DE7" w:rsidP="003E04A0">
            <w:r>
              <w:t>Monitoring &amp; Intrusion Detection</w:t>
            </w:r>
          </w:p>
        </w:tc>
        <w:tc>
          <w:tcPr>
            <w:tcW w:w="3949" w:type="dxa"/>
          </w:tcPr>
          <w:p w:rsidR="003A12D0" w:rsidRDefault="003A12D0" w:rsidP="003E04A0">
            <w:pPr>
              <w:cnfStyle w:val="000000000000" w:firstRow="0" w:lastRow="0" w:firstColumn="0" w:lastColumn="0" w:oddVBand="0" w:evenVBand="0" w:oddHBand="0" w:evenHBand="0" w:firstRowFirstColumn="0" w:firstRowLastColumn="0" w:lastRowFirstColumn="0" w:lastRowLastColumn="0"/>
            </w:pPr>
            <w:r>
              <w:rPr>
                <w:rFonts w:hint="eastAsia"/>
              </w:rPr>
              <w:t xml:space="preserve">DDoS </w:t>
            </w:r>
            <w:r>
              <w:t>Protection</w:t>
            </w:r>
          </w:p>
          <w:p w:rsidR="003A12D0" w:rsidRDefault="003A12D0" w:rsidP="003E04A0">
            <w:pPr>
              <w:cnfStyle w:val="000000000000" w:firstRow="0" w:lastRow="0" w:firstColumn="0" w:lastColumn="0" w:oddVBand="0" w:evenVBand="0" w:oddHBand="0" w:evenHBand="0" w:firstRowFirstColumn="0" w:firstRowLastColumn="0" w:lastRowFirstColumn="0" w:lastRowLastColumn="0"/>
            </w:pPr>
            <w:r>
              <w:t>Web Tracking</w:t>
            </w:r>
          </w:p>
        </w:tc>
      </w:tr>
      <w:tr w:rsidR="003A12D0" w:rsidTr="00497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3A12D0" w:rsidRDefault="003A12D0" w:rsidP="003E04A0">
            <w:r>
              <w:rPr>
                <w:rFonts w:hint="eastAsia"/>
              </w:rPr>
              <w:lastRenderedPageBreak/>
              <w:t>Backup</w:t>
            </w:r>
          </w:p>
        </w:tc>
        <w:tc>
          <w:tcPr>
            <w:cnfStyle w:val="000010000000" w:firstRow="0" w:lastRow="0" w:firstColumn="0" w:lastColumn="0" w:oddVBand="1" w:evenVBand="0" w:oddHBand="0" w:evenHBand="0" w:firstRowFirstColumn="0" w:firstRowLastColumn="0" w:lastRowFirstColumn="0" w:lastRowLastColumn="0"/>
            <w:tcW w:w="3949" w:type="dxa"/>
          </w:tcPr>
          <w:p w:rsidR="001C31DF" w:rsidRDefault="001C31DF" w:rsidP="003E04A0">
            <w:r>
              <w:rPr>
                <w:rFonts w:hint="eastAsia"/>
              </w:rPr>
              <w:t>Automated Website Backup</w:t>
            </w:r>
          </w:p>
          <w:p w:rsidR="001C31DF" w:rsidRDefault="001C31DF" w:rsidP="003E04A0">
            <w:r>
              <w:t>(</w:t>
            </w:r>
            <w:r>
              <w:rPr>
                <w:rFonts w:hint="eastAsia"/>
              </w:rPr>
              <w:t>Optional</w:t>
            </w:r>
            <w:r>
              <w:t xml:space="preserve"> @ $25.99/year)</w:t>
            </w:r>
          </w:p>
        </w:tc>
        <w:tc>
          <w:tcPr>
            <w:tcW w:w="3949" w:type="dxa"/>
          </w:tcPr>
          <w:p w:rsidR="003A12D0" w:rsidRDefault="003A12D0" w:rsidP="003E04A0">
            <w:pPr>
              <w:cnfStyle w:val="000000100000" w:firstRow="0" w:lastRow="0" w:firstColumn="0" w:lastColumn="0" w:oddVBand="0" w:evenVBand="0" w:oddHBand="1" w:evenHBand="0" w:firstRowFirstColumn="0" w:firstRowLastColumn="0" w:lastRowFirstColumn="0" w:lastRowLastColumn="0"/>
            </w:pPr>
            <w:r>
              <w:rPr>
                <w:rFonts w:hint="eastAsia"/>
              </w:rPr>
              <w:t>File Backups</w:t>
            </w:r>
          </w:p>
        </w:tc>
      </w:tr>
      <w:tr w:rsidR="003A12D0" w:rsidTr="00497A32">
        <w:tc>
          <w:tcPr>
            <w:cnfStyle w:val="001000000000" w:firstRow="0" w:lastRow="0" w:firstColumn="1" w:lastColumn="0" w:oddVBand="0" w:evenVBand="0" w:oddHBand="0" w:evenHBand="0" w:firstRowFirstColumn="0" w:firstRowLastColumn="0" w:lastRowFirstColumn="0" w:lastRowLastColumn="0"/>
            <w:tcW w:w="1838" w:type="dxa"/>
          </w:tcPr>
          <w:p w:rsidR="003A12D0" w:rsidRDefault="003A12D0" w:rsidP="003E04A0">
            <w:r>
              <w:rPr>
                <w:rFonts w:hint="eastAsia"/>
              </w:rPr>
              <w:t>Support</w:t>
            </w:r>
          </w:p>
        </w:tc>
        <w:tc>
          <w:tcPr>
            <w:cnfStyle w:val="000010000000" w:firstRow="0" w:lastRow="0" w:firstColumn="0" w:lastColumn="0" w:oddVBand="1" w:evenVBand="0" w:oddHBand="0" w:evenHBand="0" w:firstRowFirstColumn="0" w:firstRowLastColumn="0" w:lastRowFirstColumn="0" w:lastRowLastColumn="0"/>
            <w:tcW w:w="3949" w:type="dxa"/>
          </w:tcPr>
          <w:p w:rsidR="003A12D0" w:rsidRDefault="003A12D0" w:rsidP="003E04A0">
            <w:r>
              <w:rPr>
                <w:rFonts w:hint="eastAsia"/>
              </w:rPr>
              <w:t xml:space="preserve">24/7 </w:t>
            </w:r>
            <w:r>
              <w:t xml:space="preserve">Multilingual </w:t>
            </w:r>
            <w:r>
              <w:rPr>
                <w:rFonts w:hint="eastAsia"/>
              </w:rPr>
              <w:t>Support</w:t>
            </w:r>
            <w:r>
              <w:t xml:space="preserve"> (Chat / Email)</w:t>
            </w:r>
          </w:p>
          <w:p w:rsidR="003A12D0" w:rsidRDefault="003A12D0" w:rsidP="003E04A0">
            <w:r>
              <w:t>Telephone support</w:t>
            </w:r>
          </w:p>
        </w:tc>
        <w:tc>
          <w:tcPr>
            <w:tcW w:w="3949" w:type="dxa"/>
          </w:tcPr>
          <w:p w:rsidR="003A12D0" w:rsidRDefault="003A12D0" w:rsidP="003E04A0">
            <w:pPr>
              <w:cnfStyle w:val="000000000000" w:firstRow="0" w:lastRow="0" w:firstColumn="0" w:lastColumn="0" w:oddVBand="0" w:evenVBand="0" w:oddHBand="0" w:evenHBand="0" w:firstRowFirstColumn="0" w:firstRowLastColumn="0" w:lastRowFirstColumn="0" w:lastRowLastColumn="0"/>
            </w:pPr>
            <w:r>
              <w:rPr>
                <w:rFonts w:hint="eastAsia"/>
              </w:rPr>
              <w:t>24/7</w:t>
            </w:r>
            <w:r>
              <w:t xml:space="preserve"> Tech Support (Phone/ Email/ Live chat/ Online support portal/ Social network support)</w:t>
            </w:r>
          </w:p>
        </w:tc>
      </w:tr>
      <w:tr w:rsidR="001C31DF" w:rsidTr="00497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1C31DF" w:rsidRDefault="001C31DF" w:rsidP="003E04A0">
            <w:r>
              <w:rPr>
                <w:rFonts w:hint="eastAsia"/>
              </w:rPr>
              <w:t>Website</w:t>
            </w:r>
          </w:p>
        </w:tc>
        <w:tc>
          <w:tcPr>
            <w:cnfStyle w:val="000010000000" w:firstRow="0" w:lastRow="0" w:firstColumn="0" w:lastColumn="0" w:oddVBand="1" w:evenVBand="0" w:oddHBand="0" w:evenHBand="0" w:firstRowFirstColumn="0" w:firstRowLastColumn="0" w:lastRowFirstColumn="0" w:lastRowLastColumn="0"/>
            <w:tcW w:w="3949" w:type="dxa"/>
          </w:tcPr>
          <w:p w:rsidR="00680721" w:rsidRDefault="00A2351B" w:rsidP="003E04A0">
            <w:hyperlink r:id="rId28" w:history="1">
              <w:r w:rsidR="00680721" w:rsidRPr="00DA4FAE">
                <w:rPr>
                  <w:rStyle w:val="Hyperlink"/>
                </w:rPr>
                <w:t>https://www.hostpapa.co.nz/web-hosting-plan/</w:t>
              </w:r>
            </w:hyperlink>
          </w:p>
        </w:tc>
        <w:tc>
          <w:tcPr>
            <w:tcW w:w="3949" w:type="dxa"/>
          </w:tcPr>
          <w:p w:rsidR="00680721" w:rsidRDefault="00A2351B" w:rsidP="003E04A0">
            <w:pPr>
              <w:cnfStyle w:val="000000100000" w:firstRow="0" w:lastRow="0" w:firstColumn="0" w:lastColumn="0" w:oddVBand="0" w:evenVBand="0" w:oddHBand="1" w:evenHBand="0" w:firstRowFirstColumn="0" w:firstRowLastColumn="0" w:lastRowFirstColumn="0" w:lastRowLastColumn="0"/>
            </w:pPr>
            <w:hyperlink r:id="rId29" w:history="1">
              <w:r w:rsidR="00680721" w:rsidRPr="00DA4FAE">
                <w:rPr>
                  <w:rStyle w:val="Hyperlink"/>
                </w:rPr>
                <w:t>https://www.crazydomains.co.nz/web-hosting/</w:t>
              </w:r>
            </w:hyperlink>
          </w:p>
        </w:tc>
      </w:tr>
    </w:tbl>
    <w:p w:rsidR="004D00B8" w:rsidRDefault="004D00B8" w:rsidP="003E04A0"/>
    <w:p w:rsidR="007073DF" w:rsidRDefault="007073DF" w:rsidP="00695E66">
      <w:pPr>
        <w:pStyle w:val="Heading2"/>
      </w:pPr>
      <w:bookmarkStart w:id="63" w:name="_Toc464219050"/>
      <w:proofErr w:type="spellStart"/>
      <w:r>
        <w:rPr>
          <w:rFonts w:hint="eastAsia"/>
        </w:rPr>
        <w:t>HostPapa</w:t>
      </w:r>
      <w:proofErr w:type="spellEnd"/>
      <w:r>
        <w:rPr>
          <w:rFonts w:hint="eastAsia"/>
        </w:rPr>
        <w:t xml:space="preserve"> Business</w:t>
      </w:r>
      <w:bookmarkEnd w:id="63"/>
    </w:p>
    <w:p w:rsidR="002F5B5A" w:rsidRDefault="00606219" w:rsidP="003E04A0">
      <w:r>
        <w:rPr>
          <w:noProof/>
          <w:lang w:val="en-NZ"/>
        </w:rPr>
        <w:drawing>
          <wp:inline distT="0" distB="0" distL="0" distR="0" wp14:anchorId="33D1F881" wp14:editId="19374D86">
            <wp:extent cx="6188710" cy="5116830"/>
            <wp:effectExtent l="0" t="0" r="2540" b="762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stPapaBusiness12mo.JPG"/>
                    <pic:cNvPicPr/>
                  </pic:nvPicPr>
                  <pic:blipFill>
                    <a:blip r:embed="rId30">
                      <a:extLst>
                        <a:ext uri="{28A0092B-C50C-407E-A947-70E740481C1C}">
                          <a14:useLocalDpi xmlns:a14="http://schemas.microsoft.com/office/drawing/2010/main" val="0"/>
                        </a:ext>
                      </a:extLst>
                    </a:blip>
                    <a:stretch>
                      <a:fillRect/>
                    </a:stretch>
                  </pic:blipFill>
                  <pic:spPr>
                    <a:xfrm>
                      <a:off x="0" y="0"/>
                      <a:ext cx="6188710" cy="5116830"/>
                    </a:xfrm>
                    <a:prstGeom prst="rect">
                      <a:avLst/>
                    </a:prstGeom>
                  </pic:spPr>
                </pic:pic>
              </a:graphicData>
            </a:graphic>
          </wp:inline>
        </w:drawing>
      </w:r>
    </w:p>
    <w:p w:rsidR="007073DF" w:rsidRDefault="002F5B5A" w:rsidP="003E04A0">
      <w:pPr>
        <w:pStyle w:val="Caption"/>
      </w:pPr>
      <w:r>
        <w:t xml:space="preserve">Figure </w:t>
      </w:r>
      <w:fldSimple w:instr=" SEQ Figure \* ARABIC ">
        <w:r w:rsidR="0079253E">
          <w:rPr>
            <w:noProof/>
          </w:rPr>
          <w:t>3</w:t>
        </w:r>
      </w:fldSimple>
      <w:r>
        <w:t xml:space="preserve"> </w:t>
      </w:r>
      <w:proofErr w:type="spellStart"/>
      <w:r>
        <w:t>HostPapa</w:t>
      </w:r>
      <w:proofErr w:type="spellEnd"/>
      <w:r>
        <w:t xml:space="preserve"> Business plan</w:t>
      </w:r>
    </w:p>
    <w:p w:rsidR="00540C17" w:rsidRPr="007073DF" w:rsidRDefault="00540C17" w:rsidP="003E04A0"/>
    <w:p w:rsidR="007073DF" w:rsidRDefault="007073DF" w:rsidP="00695E66">
      <w:pPr>
        <w:pStyle w:val="Heading2"/>
      </w:pPr>
      <w:bookmarkStart w:id="64" w:name="_Toc464219051"/>
      <w:proofErr w:type="spellStart"/>
      <w:r>
        <w:lastRenderedPageBreak/>
        <w:t>crazydomains</w:t>
      </w:r>
      <w:proofErr w:type="spellEnd"/>
      <w:r>
        <w:t xml:space="preserve"> Premium</w:t>
      </w:r>
      <w:bookmarkEnd w:id="64"/>
    </w:p>
    <w:p w:rsidR="004D4157" w:rsidRPr="004D4157" w:rsidRDefault="004D4157" w:rsidP="003E04A0">
      <w:r>
        <w:rPr>
          <w:rFonts w:hint="eastAsia"/>
          <w:noProof/>
          <w:lang w:val="en-NZ"/>
        </w:rPr>
        <w:drawing>
          <wp:inline distT="0" distB="0" distL="0" distR="0" wp14:anchorId="79A5CD4A" wp14:editId="68C19840">
            <wp:extent cx="6188710" cy="5668010"/>
            <wp:effectExtent l="0" t="0" r="2540" b="889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razydomainsOptions.JPG"/>
                    <pic:cNvPicPr/>
                  </pic:nvPicPr>
                  <pic:blipFill>
                    <a:blip r:embed="rId31">
                      <a:extLst>
                        <a:ext uri="{28A0092B-C50C-407E-A947-70E740481C1C}">
                          <a14:useLocalDpi xmlns:a14="http://schemas.microsoft.com/office/drawing/2010/main" val="0"/>
                        </a:ext>
                      </a:extLst>
                    </a:blip>
                    <a:stretch>
                      <a:fillRect/>
                    </a:stretch>
                  </pic:blipFill>
                  <pic:spPr>
                    <a:xfrm>
                      <a:off x="0" y="0"/>
                      <a:ext cx="6188710" cy="5668010"/>
                    </a:xfrm>
                    <a:prstGeom prst="rect">
                      <a:avLst/>
                    </a:prstGeom>
                  </pic:spPr>
                </pic:pic>
              </a:graphicData>
            </a:graphic>
          </wp:inline>
        </w:drawing>
      </w:r>
    </w:p>
    <w:p w:rsidR="002F5B5A" w:rsidRDefault="004D4157" w:rsidP="003E04A0">
      <w:r>
        <w:rPr>
          <w:rFonts w:hint="eastAsia"/>
          <w:noProof/>
          <w:lang w:val="en-NZ"/>
        </w:rPr>
        <w:drawing>
          <wp:inline distT="0" distB="0" distL="0" distR="0" wp14:anchorId="65FABF91" wp14:editId="5F94023A">
            <wp:extent cx="6188710" cy="1436370"/>
            <wp:effectExtent l="0" t="0" r="254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razydomainsPremium.JPG"/>
                    <pic:cNvPicPr/>
                  </pic:nvPicPr>
                  <pic:blipFill>
                    <a:blip r:embed="rId32">
                      <a:extLst>
                        <a:ext uri="{28A0092B-C50C-407E-A947-70E740481C1C}">
                          <a14:useLocalDpi xmlns:a14="http://schemas.microsoft.com/office/drawing/2010/main" val="0"/>
                        </a:ext>
                      </a:extLst>
                    </a:blip>
                    <a:stretch>
                      <a:fillRect/>
                    </a:stretch>
                  </pic:blipFill>
                  <pic:spPr>
                    <a:xfrm>
                      <a:off x="0" y="0"/>
                      <a:ext cx="6188710" cy="1436370"/>
                    </a:xfrm>
                    <a:prstGeom prst="rect">
                      <a:avLst/>
                    </a:prstGeom>
                  </pic:spPr>
                </pic:pic>
              </a:graphicData>
            </a:graphic>
          </wp:inline>
        </w:drawing>
      </w:r>
    </w:p>
    <w:p w:rsidR="004D00B8" w:rsidRDefault="002F5B5A" w:rsidP="003E04A0">
      <w:pPr>
        <w:pStyle w:val="Caption"/>
      </w:pPr>
      <w:r>
        <w:t xml:space="preserve">Figure </w:t>
      </w:r>
      <w:fldSimple w:instr=" SEQ Figure \* ARABIC ">
        <w:r w:rsidR="0079253E">
          <w:rPr>
            <w:noProof/>
          </w:rPr>
          <w:t>4</w:t>
        </w:r>
      </w:fldSimple>
      <w:r>
        <w:t xml:space="preserve"> </w:t>
      </w:r>
      <w:proofErr w:type="spellStart"/>
      <w:r>
        <w:t>crazydomains</w:t>
      </w:r>
      <w:proofErr w:type="spellEnd"/>
      <w:r>
        <w:t xml:space="preserve"> Premium plan</w:t>
      </w:r>
    </w:p>
    <w:p w:rsidR="004D4157" w:rsidRDefault="004D4157" w:rsidP="003E04A0"/>
    <w:p w:rsidR="00141798" w:rsidRPr="007C36DA" w:rsidRDefault="00141798" w:rsidP="003E04A0"/>
    <w:p w:rsidR="005C31FB" w:rsidRDefault="005C31FB" w:rsidP="00695E66">
      <w:pPr>
        <w:pStyle w:val="Heading1"/>
      </w:pPr>
      <w:bookmarkStart w:id="65" w:name="_Toc464219052"/>
      <w:r>
        <w:rPr>
          <w:rFonts w:hint="eastAsia"/>
        </w:rPr>
        <w:lastRenderedPageBreak/>
        <w:t>Copyright</w:t>
      </w:r>
      <w:bookmarkEnd w:id="65"/>
    </w:p>
    <w:p w:rsidR="00AE3BBE" w:rsidRDefault="009706F9" w:rsidP="003E04A0">
      <w:r>
        <w:t xml:space="preserve">The website </w:t>
      </w:r>
      <w:r w:rsidR="00780940">
        <w:t xml:space="preserve">and </w:t>
      </w:r>
      <w:r w:rsidR="00A02440">
        <w:t xml:space="preserve">all of </w:t>
      </w:r>
      <w:r w:rsidR="00780940">
        <w:t xml:space="preserve">its contents (videos, photos, audios, texts, etc.) </w:t>
      </w:r>
      <w:r w:rsidR="00352AFF">
        <w:t>are</w:t>
      </w:r>
      <w:r w:rsidR="00780940">
        <w:t xml:space="preserve"> copyrighted to </w:t>
      </w:r>
      <w:proofErr w:type="spellStart"/>
      <w:r w:rsidR="00780940">
        <w:t>Jivin</w:t>
      </w:r>
      <w:proofErr w:type="spellEnd"/>
      <w:r w:rsidR="00780940">
        <w:t>’ Jazz.</w:t>
      </w:r>
      <w:r w:rsidR="00AE3BBE">
        <w:t xml:space="preserve"> </w:t>
      </w:r>
      <w:r w:rsidR="00A5132D">
        <w:t xml:space="preserve">All rights reserved. </w:t>
      </w:r>
    </w:p>
    <w:p w:rsidR="00AE3BBE" w:rsidRDefault="00AE3BBE" w:rsidP="003E04A0"/>
    <w:p w:rsidR="00042D6A" w:rsidRPr="00B160E4" w:rsidRDefault="00042D6A" w:rsidP="00042D6A">
      <w:pPr>
        <w:pStyle w:val="Heading2"/>
      </w:pPr>
      <w:bookmarkStart w:id="66" w:name="_Toc464219053"/>
      <w:r>
        <w:t>C</w:t>
      </w:r>
      <w:r>
        <w:rPr>
          <w:rFonts w:hint="eastAsia"/>
        </w:rPr>
        <w:t xml:space="preserve">opyright </w:t>
      </w:r>
      <w:r>
        <w:t>notice</w:t>
      </w:r>
      <w:bookmarkEnd w:id="66"/>
    </w:p>
    <w:p w:rsidR="00042D6A" w:rsidRPr="00141798" w:rsidRDefault="00042D6A" w:rsidP="00042D6A">
      <w:r>
        <w:t>Following c</w:t>
      </w:r>
      <w:r>
        <w:rPr>
          <w:rFonts w:hint="eastAsia"/>
        </w:rPr>
        <w:t xml:space="preserve">opyright </w:t>
      </w:r>
      <w:r>
        <w:t>notice will be put in the footer of all pages.</w:t>
      </w:r>
    </w:p>
    <w:p w:rsidR="00042D6A" w:rsidRDefault="00042D6A" w:rsidP="00042D6A">
      <w:pPr>
        <w:pStyle w:val="a"/>
      </w:pPr>
      <w:r w:rsidRPr="002762DB">
        <w:rPr>
          <w:rFonts w:hint="eastAsia"/>
        </w:rPr>
        <w:t>©</w:t>
      </w:r>
      <w:r>
        <w:t xml:space="preserve"> </w:t>
      </w:r>
      <w:proofErr w:type="spellStart"/>
      <w:r>
        <w:t>Jivin</w:t>
      </w:r>
      <w:proofErr w:type="spellEnd"/>
      <w:r>
        <w:t>’ Jazz, 2016.</w:t>
      </w:r>
    </w:p>
    <w:p w:rsidR="00042D6A" w:rsidRPr="00782B5B" w:rsidRDefault="00042D6A" w:rsidP="00042D6A"/>
    <w:p w:rsidR="008A06D5" w:rsidRDefault="008A06D5" w:rsidP="00695E66">
      <w:pPr>
        <w:pStyle w:val="Heading2"/>
      </w:pPr>
      <w:bookmarkStart w:id="67" w:name="_Toc464219054"/>
      <w:r>
        <w:t>About copyright</w:t>
      </w:r>
      <w:bookmarkEnd w:id="67"/>
    </w:p>
    <w:p w:rsidR="00AE3BBE" w:rsidRDefault="003E7641" w:rsidP="003E04A0">
      <w:r>
        <w:t xml:space="preserve">Copyright is automatically protected by the Copyright Act 1994. The text of the Copyright Act can be found at </w:t>
      </w:r>
      <w:hyperlink r:id="rId33" w:history="1">
        <w:r w:rsidRPr="00EE0454">
          <w:rPr>
            <w:rStyle w:val="Hyperlink"/>
          </w:rPr>
          <w:t>www.legislation.govt.nz</w:t>
        </w:r>
      </w:hyperlink>
      <w:r>
        <w:t xml:space="preserve">. </w:t>
      </w:r>
      <w:r w:rsidR="00AE3BBE">
        <w:t xml:space="preserve">The </w:t>
      </w:r>
      <w:r w:rsidR="00616372">
        <w:t xml:space="preserve">contents of this </w:t>
      </w:r>
      <w:r w:rsidR="00AE3BBE">
        <w:t xml:space="preserve">website will be </w:t>
      </w:r>
      <w:r w:rsidR="00616372">
        <w:t>categorized</w:t>
      </w:r>
      <w:r w:rsidR="00AE3BBE">
        <w:t xml:space="preserve"> into three different types of works</w:t>
      </w:r>
      <w:r w:rsidR="00B160E4">
        <w:t xml:space="preserve"> in copyright protection.</w:t>
      </w:r>
    </w:p>
    <w:p w:rsidR="00AE3BBE" w:rsidRDefault="00AE3BBE" w:rsidP="003E04A0">
      <w:pPr>
        <w:pStyle w:val="ListParagraph"/>
        <w:numPr>
          <w:ilvl w:val="0"/>
          <w:numId w:val="9"/>
        </w:numPr>
        <w:ind w:leftChars="0"/>
      </w:pPr>
      <w:r>
        <w:t>literary works (text contents, website codes)</w:t>
      </w:r>
    </w:p>
    <w:p w:rsidR="00AE3BBE" w:rsidRDefault="00AE3BBE" w:rsidP="003E04A0">
      <w:pPr>
        <w:pStyle w:val="ListParagraph"/>
        <w:numPr>
          <w:ilvl w:val="0"/>
          <w:numId w:val="9"/>
        </w:numPr>
        <w:ind w:leftChars="0"/>
      </w:pPr>
      <w:r>
        <w:t>sound recordings</w:t>
      </w:r>
    </w:p>
    <w:p w:rsidR="00AE3BBE" w:rsidRDefault="00AE3BBE" w:rsidP="003E04A0">
      <w:pPr>
        <w:pStyle w:val="ListParagraph"/>
        <w:numPr>
          <w:ilvl w:val="0"/>
          <w:numId w:val="9"/>
        </w:numPr>
        <w:ind w:leftChars="0"/>
      </w:pPr>
      <w:r>
        <w:t>films</w:t>
      </w:r>
    </w:p>
    <w:p w:rsidR="00DC1723" w:rsidRDefault="00DC1723" w:rsidP="003E04A0"/>
    <w:p w:rsidR="00B160E4" w:rsidRDefault="00B160E4" w:rsidP="003E04A0">
      <w:r>
        <w:t xml:space="preserve">Owners of copyright in </w:t>
      </w:r>
      <w:r w:rsidRPr="00B160E4">
        <w:rPr>
          <w:b/>
        </w:rPr>
        <w:t>l</w:t>
      </w:r>
      <w:r w:rsidRPr="00B160E4">
        <w:rPr>
          <w:rFonts w:hint="eastAsia"/>
          <w:b/>
        </w:rPr>
        <w:t>iterary</w:t>
      </w:r>
      <w:r>
        <w:rPr>
          <w:rFonts w:hint="eastAsia"/>
        </w:rPr>
        <w:t xml:space="preserve"> </w:t>
      </w:r>
      <w:r w:rsidRPr="00B160E4">
        <w:rPr>
          <w:b/>
        </w:rPr>
        <w:t>works</w:t>
      </w:r>
      <w:r>
        <w:t xml:space="preserve"> have the exclusive right to:</w:t>
      </w:r>
    </w:p>
    <w:p w:rsidR="00B160E4" w:rsidRDefault="00B160E4" w:rsidP="003E04A0">
      <w:pPr>
        <w:pStyle w:val="ListParagraph"/>
        <w:numPr>
          <w:ilvl w:val="0"/>
          <w:numId w:val="10"/>
        </w:numPr>
        <w:ind w:leftChars="0"/>
      </w:pPr>
      <w:r>
        <w:t>copy their work (for example, by photocopying it, copying it by hand, reciting it onto an audio device or digital scanning);</w:t>
      </w:r>
    </w:p>
    <w:p w:rsidR="00B160E4" w:rsidRDefault="00B160E4" w:rsidP="003E04A0">
      <w:pPr>
        <w:pStyle w:val="ListParagraph"/>
        <w:numPr>
          <w:ilvl w:val="0"/>
          <w:numId w:val="10"/>
        </w:numPr>
        <w:ind w:leftChars="0"/>
      </w:pPr>
      <w:r>
        <w:t>publish their work;</w:t>
      </w:r>
    </w:p>
    <w:p w:rsidR="00B160E4" w:rsidRDefault="00B160E4" w:rsidP="003E04A0">
      <w:pPr>
        <w:pStyle w:val="ListParagraph"/>
        <w:numPr>
          <w:ilvl w:val="0"/>
          <w:numId w:val="10"/>
        </w:numPr>
        <w:ind w:leftChars="0"/>
      </w:pPr>
      <w:r>
        <w:t>in the case of computer programs, rent copies to the public in certain circumstances;</w:t>
      </w:r>
    </w:p>
    <w:p w:rsidR="00B160E4" w:rsidRDefault="00B160E4" w:rsidP="003E04A0">
      <w:pPr>
        <w:pStyle w:val="ListParagraph"/>
        <w:numPr>
          <w:ilvl w:val="0"/>
          <w:numId w:val="10"/>
        </w:numPr>
        <w:ind w:leftChars="0"/>
      </w:pPr>
      <w:r>
        <w:t>communicate their work to the public (for example, on radio, TV or the Internet);</w:t>
      </w:r>
    </w:p>
    <w:p w:rsidR="00B160E4" w:rsidRDefault="00B160E4" w:rsidP="003E04A0">
      <w:pPr>
        <w:pStyle w:val="ListParagraph"/>
        <w:numPr>
          <w:ilvl w:val="0"/>
          <w:numId w:val="10"/>
        </w:numPr>
        <w:ind w:leftChars="0"/>
      </w:pPr>
      <w:r>
        <w:t>perform their work in public; and</w:t>
      </w:r>
    </w:p>
    <w:p w:rsidR="00B160E4" w:rsidRDefault="00B160E4" w:rsidP="003E04A0">
      <w:pPr>
        <w:pStyle w:val="ListParagraph"/>
        <w:numPr>
          <w:ilvl w:val="0"/>
          <w:numId w:val="10"/>
        </w:numPr>
        <w:ind w:leftChars="0"/>
      </w:pPr>
      <w:r>
        <w:t>make an adaptation of their work (for example by making a translation or a dramatized or pictorial version), or do any of the above activities in relation to an adaptation.</w:t>
      </w:r>
    </w:p>
    <w:p w:rsidR="00B160E4" w:rsidRDefault="00B160E4" w:rsidP="003E04A0"/>
    <w:p w:rsidR="00B160E4" w:rsidRDefault="00B160E4" w:rsidP="003E04A0">
      <w:r>
        <w:t xml:space="preserve">Owners of copyright in </w:t>
      </w:r>
      <w:r w:rsidRPr="00B160E4">
        <w:rPr>
          <w:b/>
        </w:rPr>
        <w:t>films</w:t>
      </w:r>
      <w:r>
        <w:t xml:space="preserve"> and </w:t>
      </w:r>
      <w:r w:rsidRPr="00B160E4">
        <w:rPr>
          <w:b/>
        </w:rPr>
        <w:t xml:space="preserve">sound recordings </w:t>
      </w:r>
      <w:r>
        <w:t>have the exclusive right to:</w:t>
      </w:r>
    </w:p>
    <w:p w:rsidR="00B160E4" w:rsidRDefault="00B160E4" w:rsidP="003E04A0">
      <w:pPr>
        <w:pStyle w:val="ListParagraph"/>
        <w:numPr>
          <w:ilvl w:val="0"/>
          <w:numId w:val="11"/>
        </w:numPr>
        <w:ind w:leftChars="0"/>
      </w:pPr>
      <w:r>
        <w:t>copy their material;</w:t>
      </w:r>
    </w:p>
    <w:p w:rsidR="00B160E4" w:rsidRDefault="00B160E4" w:rsidP="003E04A0">
      <w:pPr>
        <w:pStyle w:val="ListParagraph"/>
        <w:numPr>
          <w:ilvl w:val="0"/>
          <w:numId w:val="11"/>
        </w:numPr>
        <w:ind w:leftChars="0"/>
      </w:pPr>
      <w:r>
        <w:t>issue copies to the public for the first time, by sale or otherwise;</w:t>
      </w:r>
    </w:p>
    <w:p w:rsidR="00B160E4" w:rsidRDefault="00B160E4" w:rsidP="003E04A0">
      <w:pPr>
        <w:pStyle w:val="ListParagraph"/>
        <w:numPr>
          <w:ilvl w:val="0"/>
          <w:numId w:val="11"/>
        </w:numPr>
        <w:ind w:leftChars="0"/>
      </w:pPr>
      <w:r>
        <w:t>in the case of sound recordings and films, rent copies to the public;</w:t>
      </w:r>
    </w:p>
    <w:p w:rsidR="00B160E4" w:rsidRDefault="00B160E4" w:rsidP="003E04A0">
      <w:pPr>
        <w:pStyle w:val="ListParagraph"/>
        <w:numPr>
          <w:ilvl w:val="0"/>
          <w:numId w:val="11"/>
        </w:numPr>
        <w:ind w:leftChars="0"/>
      </w:pPr>
      <w:r>
        <w:t>play or show their material in public; and</w:t>
      </w:r>
    </w:p>
    <w:p w:rsidR="00375C0E" w:rsidRDefault="00B160E4" w:rsidP="003E04A0">
      <w:pPr>
        <w:pStyle w:val="ListParagraph"/>
        <w:numPr>
          <w:ilvl w:val="0"/>
          <w:numId w:val="11"/>
        </w:numPr>
        <w:ind w:leftChars="0"/>
      </w:pPr>
      <w:r>
        <w:t>communicate their material to the public.</w:t>
      </w:r>
    </w:p>
    <w:p w:rsidR="00B160E4" w:rsidRDefault="00B160E4" w:rsidP="003E04A0"/>
    <w:p w:rsidR="005C31FB" w:rsidRDefault="005C31FB" w:rsidP="00695E66">
      <w:pPr>
        <w:pStyle w:val="Heading1"/>
      </w:pPr>
      <w:bookmarkStart w:id="68" w:name="_Toc464219055"/>
      <w:r>
        <w:lastRenderedPageBreak/>
        <w:t>Privacy</w:t>
      </w:r>
      <w:bookmarkEnd w:id="68"/>
    </w:p>
    <w:p w:rsidR="00F25D75" w:rsidRDefault="00F25D75" w:rsidP="003E04A0">
      <w:r>
        <w:t>The website will collect email addresses from the users. An email address is considered to be “Personal Information”, thus a Privacy Policy agreement is required for the website. The Privacy Policy agreement is the legal document or legal statement that discloses the important information to the users regarding their use of personal information:</w:t>
      </w:r>
    </w:p>
    <w:p w:rsidR="00830CDF" w:rsidRDefault="00830CDF" w:rsidP="003E04A0">
      <w:pPr>
        <w:pStyle w:val="ListParagraph"/>
        <w:numPr>
          <w:ilvl w:val="0"/>
          <w:numId w:val="6"/>
        </w:numPr>
        <w:ind w:leftChars="0"/>
      </w:pPr>
      <w:r>
        <w:t>What information we collect</w:t>
      </w:r>
      <w:r w:rsidR="001C7B94">
        <w:t>.</w:t>
      </w:r>
    </w:p>
    <w:p w:rsidR="00830CDF" w:rsidRDefault="00830CDF" w:rsidP="003E04A0">
      <w:pPr>
        <w:pStyle w:val="ListParagraph"/>
        <w:numPr>
          <w:ilvl w:val="0"/>
          <w:numId w:val="6"/>
        </w:numPr>
        <w:ind w:leftChars="0"/>
      </w:pPr>
      <w:r>
        <w:t>How we use that information.</w:t>
      </w:r>
    </w:p>
    <w:p w:rsidR="00830CDF" w:rsidRDefault="00830CDF" w:rsidP="003E04A0">
      <w:pPr>
        <w:pStyle w:val="ListParagraph"/>
        <w:numPr>
          <w:ilvl w:val="0"/>
          <w:numId w:val="6"/>
        </w:numPr>
        <w:ind w:leftChars="0"/>
      </w:pPr>
      <w:r>
        <w:t xml:space="preserve">The choices we offer, including how to </w:t>
      </w:r>
      <w:r w:rsidRPr="00830CDF">
        <w:t>access and update information.</w:t>
      </w:r>
    </w:p>
    <w:p w:rsidR="001C7B94" w:rsidRDefault="001C7B94" w:rsidP="003E04A0"/>
    <w:p w:rsidR="00830CDF" w:rsidRDefault="008A6A92" w:rsidP="003E04A0">
      <w:r>
        <w:t>T</w:t>
      </w:r>
      <w:r w:rsidR="00AB6C50">
        <w:t>he</w:t>
      </w:r>
      <w:r w:rsidR="001C7B94">
        <w:t xml:space="preserve"> Privacy Policy statement </w:t>
      </w:r>
      <w:r w:rsidR="001C7B94">
        <w:rPr>
          <w:noProof/>
          <w:lang w:val="en-NZ"/>
        </w:rPr>
        <mc:AlternateContent>
          <mc:Choice Requires="wps">
            <w:drawing>
              <wp:anchor distT="45720" distB="45720" distL="114300" distR="114300" simplePos="0" relativeHeight="251671552" behindDoc="0" locked="0" layoutInCell="1" allowOverlap="1" wp14:anchorId="4C266222" wp14:editId="778F7DE0">
                <wp:simplePos x="0" y="0"/>
                <wp:positionH relativeFrom="margin">
                  <wp:align>left</wp:align>
                </wp:positionH>
                <wp:positionV relativeFrom="paragraph">
                  <wp:posOffset>304800</wp:posOffset>
                </wp:positionV>
                <wp:extent cx="5572800" cy="1404620"/>
                <wp:effectExtent l="0" t="0" r="21590" b="13970"/>
                <wp:wrapTopAndBottom/>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2800" cy="1404620"/>
                        </a:xfrm>
                        <a:prstGeom prst="rect">
                          <a:avLst/>
                        </a:prstGeom>
                        <a:solidFill>
                          <a:srgbClr val="FFFFFF"/>
                        </a:solidFill>
                        <a:ln w="9525">
                          <a:solidFill>
                            <a:srgbClr val="000000"/>
                          </a:solidFill>
                          <a:miter lim="800000"/>
                          <a:headEnd/>
                          <a:tailEnd/>
                        </a:ln>
                      </wps:spPr>
                      <wps:txbx>
                        <w:txbxContent>
                          <w:p w:rsidR="00A2351B" w:rsidRDefault="00A2351B" w:rsidP="001C7B94">
                            <w:r>
                              <w:t>This policy explains how we (</w:t>
                            </w:r>
                            <w:proofErr w:type="spellStart"/>
                            <w:r>
                              <w:t>Jivin</w:t>
                            </w:r>
                            <w:proofErr w:type="spellEnd"/>
                            <w:r>
                              <w:t>’ Jazz) use any personal information we collect about you when you register to receive email newsletters. By registering for this service, you consent to the collection, retention and use of your personal information in accordance with the terms of this policy.</w:t>
                            </w:r>
                          </w:p>
                          <w:p w:rsidR="00A2351B" w:rsidRDefault="00A2351B" w:rsidP="001C7B94"/>
                          <w:p w:rsidR="00A2351B" w:rsidRDefault="00A2351B" w:rsidP="001C7B94">
                            <w:pPr>
                              <w:pStyle w:val="Heading2"/>
                            </w:pPr>
                            <w:bookmarkStart w:id="69" w:name="_Toc464219056"/>
                            <w:r>
                              <w:t>Collection of information</w:t>
                            </w:r>
                            <w:bookmarkEnd w:id="69"/>
                          </w:p>
                          <w:p w:rsidR="00A2351B" w:rsidRDefault="00A2351B" w:rsidP="001C7B94">
                            <w:r>
                              <w:t>We collect information about you when you register for the newsletter.</w:t>
                            </w:r>
                          </w:p>
                          <w:p w:rsidR="00A2351B" w:rsidRDefault="00A2351B" w:rsidP="001C7B94"/>
                          <w:p w:rsidR="00A2351B" w:rsidRDefault="00A2351B" w:rsidP="001C7B94">
                            <w:pPr>
                              <w:pStyle w:val="Heading2"/>
                            </w:pPr>
                            <w:bookmarkStart w:id="70" w:name="_Toc464219057"/>
                            <w:r>
                              <w:t>How we will use your information</w:t>
                            </w:r>
                            <w:bookmarkEnd w:id="70"/>
                          </w:p>
                          <w:p w:rsidR="00A2351B" w:rsidRDefault="00A2351B" w:rsidP="001C7B94">
                            <w:r>
                              <w:t>The information you provide will be used to send you email newsletters.</w:t>
                            </w:r>
                          </w:p>
                          <w:p w:rsidR="00A2351B" w:rsidRDefault="00A2351B" w:rsidP="001C7B94">
                            <w:r>
                              <w:t>Recipient lists, including email addresses, are stored on a secure server for the purposes of email newsletter distribution.</w:t>
                            </w:r>
                          </w:p>
                          <w:p w:rsidR="00A2351B" w:rsidRDefault="00A2351B" w:rsidP="001C7B94">
                            <w:r>
                              <w:t xml:space="preserve">This privacy policy only refers to the way </w:t>
                            </w:r>
                            <w:proofErr w:type="spellStart"/>
                            <w:r>
                              <w:t>Jivin</w:t>
                            </w:r>
                            <w:proofErr w:type="spellEnd"/>
                            <w:r>
                              <w:t>’ Jazz will use your information.</w:t>
                            </w:r>
                          </w:p>
                          <w:p w:rsidR="00A2351B" w:rsidRDefault="00A2351B" w:rsidP="001C7B94"/>
                          <w:p w:rsidR="00A2351B" w:rsidRDefault="00A2351B" w:rsidP="001C7B94">
                            <w:pPr>
                              <w:pStyle w:val="Heading2"/>
                            </w:pPr>
                            <w:bookmarkStart w:id="71" w:name="_Toc464219058"/>
                            <w:r>
                              <w:t>Unsubscribing</w:t>
                            </w:r>
                            <w:bookmarkEnd w:id="71"/>
                          </w:p>
                          <w:p w:rsidR="00A2351B" w:rsidRDefault="00A2351B" w:rsidP="001C7B94">
                            <w:r>
                              <w:t>You can opt out from further communications at any point by selecting the unsubscribe link at the bottom of the newsletter. You can also contact us directly to request that you are removed from our mailing list.</w:t>
                            </w:r>
                          </w:p>
                        </w:txbxContent>
                      </wps:txbx>
                      <wps:bodyPr rot="0" vert="horz" wrap="square" lIns="91440" tIns="45720" rIns="91440" bIns="4572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4C266222" id="テキスト ボックス 2" o:spid="_x0000_s1057" type="#_x0000_t202" style="position:absolute;left:0;text-align:left;margin-left:0;margin-top:24pt;width:438.8pt;height:110.6pt;z-index:251671552;visibility:visible;mso-wrap-style:square;mso-width-percent:1000;mso-height-percent:200;mso-wrap-distance-left:9pt;mso-wrap-distance-top:3.6pt;mso-wrap-distance-right:9pt;mso-wrap-distance-bottom:3.6pt;mso-position-horizontal:left;mso-position-horizontal-relative:margin;mso-position-vertical:absolute;mso-position-vertical-relative:text;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">
                <v:textbox style="mso-fit-shape-to-text:t">
                  <w:txbxContent>
                    <w:p w:rsidR="00A2351B" w:rsidRDefault="00A2351B" w:rsidP="001C7B94">
                      <w:r>
                        <w:t>This policy explains how we (</w:t>
                      </w:r>
                      <w:proofErr w:type="spellStart"/>
                      <w:r>
                        <w:t>Jivin</w:t>
                      </w:r>
                      <w:proofErr w:type="spellEnd"/>
                      <w:r>
                        <w:t>’ Jazz) use any personal information we collect about you when you register to receive email newsletters. By registering for this service, you consent to the collection, retention and use of your personal information in accordance with the terms of this policy.</w:t>
                      </w:r>
                    </w:p>
                    <w:p w:rsidR="00A2351B" w:rsidRDefault="00A2351B" w:rsidP="001C7B94"/>
                    <w:p w:rsidR="00A2351B" w:rsidRDefault="00A2351B" w:rsidP="001C7B94">
                      <w:pPr>
                        <w:pStyle w:val="Heading2"/>
                      </w:pPr>
                      <w:bookmarkStart w:id="72" w:name="_Toc464219056"/>
                      <w:r>
                        <w:t>Collection of information</w:t>
                      </w:r>
                      <w:bookmarkEnd w:id="72"/>
                    </w:p>
                    <w:p w:rsidR="00A2351B" w:rsidRDefault="00A2351B" w:rsidP="001C7B94">
                      <w:r>
                        <w:t>We collect information about you when you register for the newsletter.</w:t>
                      </w:r>
                    </w:p>
                    <w:p w:rsidR="00A2351B" w:rsidRDefault="00A2351B" w:rsidP="001C7B94"/>
                    <w:p w:rsidR="00A2351B" w:rsidRDefault="00A2351B" w:rsidP="001C7B94">
                      <w:pPr>
                        <w:pStyle w:val="Heading2"/>
                      </w:pPr>
                      <w:bookmarkStart w:id="73" w:name="_Toc464219057"/>
                      <w:r>
                        <w:t>How we will use your information</w:t>
                      </w:r>
                      <w:bookmarkEnd w:id="73"/>
                    </w:p>
                    <w:p w:rsidR="00A2351B" w:rsidRDefault="00A2351B" w:rsidP="001C7B94">
                      <w:r>
                        <w:t>The information you provide will be used to send you email newsletters.</w:t>
                      </w:r>
                    </w:p>
                    <w:p w:rsidR="00A2351B" w:rsidRDefault="00A2351B" w:rsidP="001C7B94">
                      <w:r>
                        <w:t>Recipient lists, including email addresses, are stored on a secure server for the purposes of email newsletter distribution.</w:t>
                      </w:r>
                    </w:p>
                    <w:p w:rsidR="00A2351B" w:rsidRDefault="00A2351B" w:rsidP="001C7B94">
                      <w:r>
                        <w:t xml:space="preserve">This privacy policy only refers to the way </w:t>
                      </w:r>
                      <w:proofErr w:type="spellStart"/>
                      <w:r>
                        <w:t>Jivin</w:t>
                      </w:r>
                      <w:proofErr w:type="spellEnd"/>
                      <w:r>
                        <w:t>’ Jazz will use your information.</w:t>
                      </w:r>
                    </w:p>
                    <w:p w:rsidR="00A2351B" w:rsidRDefault="00A2351B" w:rsidP="001C7B94"/>
                    <w:p w:rsidR="00A2351B" w:rsidRDefault="00A2351B" w:rsidP="001C7B94">
                      <w:pPr>
                        <w:pStyle w:val="Heading2"/>
                      </w:pPr>
                      <w:bookmarkStart w:id="74" w:name="_Toc464219058"/>
                      <w:r>
                        <w:t>Unsubscribing</w:t>
                      </w:r>
                      <w:bookmarkEnd w:id="74"/>
                    </w:p>
                    <w:p w:rsidR="00A2351B" w:rsidRDefault="00A2351B" w:rsidP="001C7B94">
                      <w:r>
                        <w:t>You can opt out from further communications at any point by selecting the unsubscribe link at the bottom of the newsletter. You can also contact us directly to request that you are removed from our mailing list.</w:t>
                      </w:r>
                    </w:p>
                  </w:txbxContent>
                </v:textbox>
                <w10:wrap type="topAndBottom" anchorx="margin"/>
              </v:shape>
            </w:pict>
          </mc:Fallback>
        </mc:AlternateContent>
      </w:r>
      <w:r>
        <w:t>will be following</w:t>
      </w:r>
      <w:r w:rsidR="001C7B94">
        <w:t>.</w:t>
      </w:r>
    </w:p>
    <w:p w:rsidR="00E17599" w:rsidRPr="004B1508" w:rsidRDefault="00E17599" w:rsidP="003E04A0"/>
    <w:p w:rsidR="005C31FB" w:rsidRPr="00695E66" w:rsidRDefault="005C31FB" w:rsidP="00695E66">
      <w:pPr>
        <w:pStyle w:val="Heading1"/>
      </w:pPr>
      <w:bookmarkStart w:id="75" w:name="_Toc464219059"/>
      <w:r w:rsidRPr="00695E66">
        <w:t>Usability testing</w:t>
      </w:r>
      <w:bookmarkEnd w:id="75"/>
    </w:p>
    <w:p w:rsidR="000042EB" w:rsidRDefault="000042EB" w:rsidP="003E04A0">
      <w:pPr>
        <w:rPr>
          <w:rFonts w:eastAsiaTheme="minorEastAsia"/>
        </w:rPr>
      </w:pPr>
      <w:r>
        <w:rPr>
          <w:rFonts w:eastAsiaTheme="minorEastAsia"/>
        </w:rPr>
        <w:t>Usability testing is implemented to test if users can easily achieve tasks which we want the users to do in the website.</w:t>
      </w:r>
    </w:p>
    <w:p w:rsidR="00D518E5" w:rsidRPr="00FF41E7" w:rsidRDefault="00D518E5" w:rsidP="003E04A0">
      <w:pPr>
        <w:rPr>
          <w:rFonts w:eastAsiaTheme="minorEastAsia"/>
        </w:rPr>
      </w:pPr>
      <w:r>
        <w:rPr>
          <w:rFonts w:eastAsiaTheme="minorEastAsia" w:hint="eastAsia"/>
        </w:rPr>
        <w:t xml:space="preserve">As a usability testing, we will set up </w:t>
      </w:r>
      <w:r>
        <w:rPr>
          <w:rFonts w:eastAsiaTheme="minorEastAsia"/>
        </w:rPr>
        <w:t xml:space="preserve">tasks that include tasks in </w:t>
      </w:r>
      <w:r w:rsidR="004303E1" w:rsidRPr="004303E1">
        <w:rPr>
          <w:rStyle w:val="SubtleReference"/>
          <w:rFonts w:eastAsiaTheme="minorEastAsia"/>
        </w:rPr>
        <w:fldChar w:fldCharType="begin"/>
      </w:r>
      <w:r w:rsidR="004303E1" w:rsidRPr="004303E1">
        <w:rPr>
          <w:rStyle w:val="SubtleReference"/>
          <w:rFonts w:eastAsiaTheme="minorEastAsia"/>
        </w:rPr>
        <w:instrText xml:space="preserve"> REF _Ref462006070 \h </w:instrText>
      </w:r>
      <w:r w:rsidR="004303E1">
        <w:rPr>
          <w:rStyle w:val="SubtleReference"/>
          <w:rFonts w:eastAsiaTheme="minorEastAsia"/>
        </w:rPr>
        <w:instrText xml:space="preserve"> \* MERGEFORMAT </w:instrText>
      </w:r>
      <w:r w:rsidR="004303E1" w:rsidRPr="004303E1">
        <w:rPr>
          <w:rStyle w:val="SubtleReference"/>
          <w:rFonts w:eastAsiaTheme="minorEastAsia"/>
        </w:rPr>
      </w:r>
      <w:r w:rsidR="004303E1" w:rsidRPr="004303E1">
        <w:rPr>
          <w:rStyle w:val="SubtleReference"/>
          <w:rFonts w:eastAsiaTheme="minorEastAsia"/>
        </w:rPr>
        <w:fldChar w:fldCharType="separate"/>
      </w:r>
      <w:r w:rsidR="0079253E" w:rsidRPr="0079253E">
        <w:rPr>
          <w:rStyle w:val="SubtleReference"/>
          <w:rFonts w:hint="eastAsia"/>
        </w:rPr>
        <w:t>User interaction</w:t>
      </w:r>
      <w:r w:rsidR="004303E1" w:rsidRPr="004303E1">
        <w:rPr>
          <w:rStyle w:val="SubtleReference"/>
          <w:rFonts w:eastAsiaTheme="minorEastAsia"/>
        </w:rPr>
        <w:fldChar w:fldCharType="end"/>
      </w:r>
      <w:r>
        <w:rPr>
          <w:rFonts w:eastAsiaTheme="minorEastAsia"/>
        </w:rPr>
        <w:t xml:space="preserve"> section. Participants who represent target audience will perform the tasks.</w:t>
      </w:r>
      <w:r w:rsidR="00FF41E7">
        <w:rPr>
          <w:rFonts w:eastAsiaTheme="minorEastAsia"/>
        </w:rPr>
        <w:t xml:space="preserve"> The tasks will include following.</w:t>
      </w:r>
    </w:p>
    <w:p w:rsidR="00495336" w:rsidRDefault="00DB1F95" w:rsidP="003E04A0">
      <w:pPr>
        <w:pStyle w:val="ListParagraph"/>
        <w:numPr>
          <w:ilvl w:val="0"/>
          <w:numId w:val="8"/>
        </w:numPr>
        <w:ind w:leftChars="0"/>
      </w:pPr>
      <w:r>
        <w:t>P</w:t>
      </w:r>
      <w:r w:rsidR="00495336">
        <w:t>lay a</w:t>
      </w:r>
      <w:r>
        <w:t xml:space="preserve"> video of </w:t>
      </w:r>
      <w:r w:rsidR="00FF41E7">
        <w:t xml:space="preserve">Pat </w:t>
      </w:r>
      <w:proofErr w:type="spellStart"/>
      <w:r w:rsidR="00FF41E7">
        <w:t>Metheny</w:t>
      </w:r>
      <w:proofErr w:type="spellEnd"/>
      <w:r>
        <w:t>.</w:t>
      </w:r>
    </w:p>
    <w:p w:rsidR="00FF41E7" w:rsidRDefault="00FF41E7" w:rsidP="003E04A0">
      <w:pPr>
        <w:pStyle w:val="ListParagraph"/>
        <w:numPr>
          <w:ilvl w:val="0"/>
          <w:numId w:val="8"/>
        </w:numPr>
        <w:ind w:leftChars="0"/>
      </w:pPr>
      <w:r>
        <w:lastRenderedPageBreak/>
        <w:t xml:space="preserve">Play an audio of Pat </w:t>
      </w:r>
      <w:proofErr w:type="spellStart"/>
      <w:r>
        <w:t>Metheny</w:t>
      </w:r>
      <w:proofErr w:type="spellEnd"/>
      <w:r>
        <w:t>.</w:t>
      </w:r>
    </w:p>
    <w:p w:rsidR="00FF41E7" w:rsidRDefault="00FF41E7" w:rsidP="00FF41E7">
      <w:pPr>
        <w:pStyle w:val="ListParagraph"/>
        <w:numPr>
          <w:ilvl w:val="0"/>
          <w:numId w:val="8"/>
        </w:numPr>
        <w:ind w:leftChars="0"/>
      </w:pPr>
      <w:r>
        <w:t>Find information about a recording.</w:t>
      </w:r>
    </w:p>
    <w:p w:rsidR="00FF41E7" w:rsidRDefault="00FF41E7" w:rsidP="003E04A0">
      <w:pPr>
        <w:pStyle w:val="ListParagraph"/>
        <w:numPr>
          <w:ilvl w:val="0"/>
          <w:numId w:val="8"/>
        </w:numPr>
        <w:ind w:leftChars="0"/>
      </w:pPr>
      <w:r>
        <w:t>Subscribe to newsletter.</w:t>
      </w:r>
    </w:p>
    <w:p w:rsidR="00FF41E7" w:rsidRDefault="00FF41E7" w:rsidP="003E04A0">
      <w:pPr>
        <w:pStyle w:val="ListParagraph"/>
        <w:numPr>
          <w:ilvl w:val="0"/>
          <w:numId w:val="8"/>
        </w:numPr>
        <w:ind w:leftChars="0"/>
      </w:pPr>
      <w:r>
        <w:t>Unsubscribe from newsletter.</w:t>
      </w:r>
    </w:p>
    <w:p w:rsidR="00FF41E7" w:rsidRDefault="006D7198" w:rsidP="003E04A0">
      <w:pPr>
        <w:pStyle w:val="ListParagraph"/>
        <w:numPr>
          <w:ilvl w:val="0"/>
          <w:numId w:val="8"/>
        </w:numPr>
        <w:ind w:leftChars="0"/>
      </w:pPr>
      <w:r>
        <w:t>Write</w:t>
      </w:r>
      <w:r w:rsidR="00FF41E7">
        <w:t xml:space="preserve"> a comment to a blog post.</w:t>
      </w:r>
    </w:p>
    <w:p w:rsidR="00DB1F95" w:rsidRDefault="00DB1F95" w:rsidP="003E04A0">
      <w:pPr>
        <w:pStyle w:val="ListParagraph"/>
        <w:numPr>
          <w:ilvl w:val="0"/>
          <w:numId w:val="8"/>
        </w:numPr>
        <w:ind w:leftChars="0"/>
      </w:pPr>
      <w:r>
        <w:t xml:space="preserve">Send email to </w:t>
      </w:r>
      <w:proofErr w:type="spellStart"/>
      <w:r>
        <w:t>Jivin</w:t>
      </w:r>
      <w:proofErr w:type="spellEnd"/>
      <w:r>
        <w:t>’ Jazz.</w:t>
      </w:r>
    </w:p>
    <w:p w:rsidR="00FF41E7" w:rsidRPr="00FF41E7" w:rsidRDefault="00FF41E7" w:rsidP="003E04A0">
      <w:pPr>
        <w:rPr>
          <w:rFonts w:eastAsiaTheme="minorEastAsia"/>
        </w:rPr>
      </w:pPr>
    </w:p>
    <w:p w:rsidR="005C31FB" w:rsidRDefault="005C31FB" w:rsidP="00695E66">
      <w:pPr>
        <w:pStyle w:val="Heading1"/>
      </w:pPr>
      <w:bookmarkStart w:id="76" w:name="_Toc464219060"/>
      <w:r>
        <w:t>Timeline</w:t>
      </w:r>
      <w:bookmarkEnd w:id="76"/>
    </w:p>
    <w:tbl>
      <w:tblPr>
        <w:tblStyle w:val="ListTable3-Accent1"/>
        <w:tblW w:w="0" w:type="auto"/>
        <w:tblLook w:val="0060" w:firstRow="1" w:lastRow="1" w:firstColumn="0" w:lastColumn="0" w:noHBand="0" w:noVBand="0"/>
      </w:tblPr>
      <w:tblGrid>
        <w:gridCol w:w="3397"/>
        <w:gridCol w:w="1418"/>
        <w:gridCol w:w="4819"/>
      </w:tblGrid>
      <w:tr w:rsidR="00F64241" w:rsidTr="00EC112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97" w:type="dxa"/>
          </w:tcPr>
          <w:p w:rsidR="00F64241" w:rsidRPr="00503C9E" w:rsidRDefault="00EC1120" w:rsidP="003E04A0">
            <w:pPr>
              <w:rPr>
                <w:rFonts w:eastAsiaTheme="minorEastAsia"/>
              </w:rPr>
            </w:pPr>
            <w:r>
              <w:rPr>
                <w:rFonts w:eastAsiaTheme="minorEastAsia"/>
              </w:rPr>
              <w:t>Workload Breakdown Structure</w:t>
            </w:r>
          </w:p>
        </w:tc>
        <w:tc>
          <w:tcPr>
            <w:tcW w:w="1418" w:type="dxa"/>
          </w:tcPr>
          <w:p w:rsidR="00F64241" w:rsidRPr="00503C9E" w:rsidRDefault="00FA5D37" w:rsidP="003E04A0">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 xml:space="preserve">Estimated </w:t>
            </w:r>
            <w:r w:rsidR="00503C9E">
              <w:rPr>
                <w:rFonts w:eastAsiaTheme="minorEastAsia" w:hint="eastAsia"/>
              </w:rPr>
              <w:t>Time (</w:t>
            </w:r>
            <w:proofErr w:type="spellStart"/>
            <w:r>
              <w:rPr>
                <w:rFonts w:eastAsiaTheme="minorEastAsia"/>
              </w:rPr>
              <w:t>hrs</w:t>
            </w:r>
            <w:proofErr w:type="spellEnd"/>
            <w:r w:rsidR="00503C9E">
              <w:rPr>
                <w:rFonts w:eastAsiaTheme="minorEastAsia" w:hint="eastAsia"/>
              </w:rPr>
              <w:t>)</w:t>
            </w:r>
          </w:p>
        </w:tc>
        <w:tc>
          <w:tcPr>
            <w:cnfStyle w:val="000010000000" w:firstRow="0" w:lastRow="0" w:firstColumn="0" w:lastColumn="0" w:oddVBand="1" w:evenVBand="0" w:oddHBand="0" w:evenHBand="0" w:firstRowFirstColumn="0" w:firstRowLastColumn="0" w:lastRowFirstColumn="0" w:lastRowLastColumn="0"/>
            <w:tcW w:w="4819" w:type="dxa"/>
          </w:tcPr>
          <w:p w:rsidR="00F64241" w:rsidRPr="00503C9E" w:rsidRDefault="00503C9E" w:rsidP="003E04A0">
            <w:pPr>
              <w:rPr>
                <w:rFonts w:eastAsiaTheme="minorEastAsia"/>
              </w:rPr>
            </w:pPr>
            <w:r>
              <w:rPr>
                <w:rFonts w:eastAsiaTheme="minorEastAsia" w:hint="eastAsia"/>
              </w:rPr>
              <w:t>What to do</w:t>
            </w:r>
          </w:p>
        </w:tc>
      </w:tr>
      <w:tr w:rsidR="00341B5C" w:rsidTr="00EC112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97" w:type="dxa"/>
            <w:shd w:val="clear" w:color="auto" w:fill="9CC2E5" w:themeFill="accent1" w:themeFillTint="99"/>
          </w:tcPr>
          <w:p w:rsidR="00341B5C" w:rsidRDefault="00341B5C" w:rsidP="003E04A0">
            <w:pPr>
              <w:rPr>
                <w:rFonts w:eastAsiaTheme="minorEastAsia"/>
              </w:rPr>
            </w:pPr>
            <w:r>
              <w:rPr>
                <w:rFonts w:eastAsiaTheme="minorEastAsia"/>
              </w:rPr>
              <w:t>Design</w:t>
            </w:r>
          </w:p>
        </w:tc>
        <w:tc>
          <w:tcPr>
            <w:tcW w:w="1418" w:type="dxa"/>
            <w:shd w:val="clear" w:color="auto" w:fill="9CC2E5" w:themeFill="accent1" w:themeFillTint="99"/>
          </w:tcPr>
          <w:p w:rsidR="00341B5C" w:rsidRDefault="00B21719" w:rsidP="003E04A0">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30h</w:t>
            </w:r>
          </w:p>
        </w:tc>
        <w:tc>
          <w:tcPr>
            <w:cnfStyle w:val="000010000000" w:firstRow="0" w:lastRow="0" w:firstColumn="0" w:lastColumn="0" w:oddVBand="1" w:evenVBand="0" w:oddHBand="0" w:evenHBand="0" w:firstRowFirstColumn="0" w:firstRowLastColumn="0" w:lastRowFirstColumn="0" w:lastRowLastColumn="0"/>
            <w:tcW w:w="4819" w:type="dxa"/>
            <w:shd w:val="clear" w:color="auto" w:fill="9CC2E5" w:themeFill="accent1" w:themeFillTint="99"/>
          </w:tcPr>
          <w:p w:rsidR="00341B5C" w:rsidRDefault="00341B5C" w:rsidP="003E04A0">
            <w:pPr>
              <w:rPr>
                <w:rFonts w:eastAsiaTheme="minorEastAsia"/>
              </w:rPr>
            </w:pPr>
          </w:p>
        </w:tc>
      </w:tr>
      <w:tr w:rsidR="00341B5C" w:rsidTr="00EC1120">
        <w:tc>
          <w:tcPr>
            <w:cnfStyle w:val="000010000000" w:firstRow="0" w:lastRow="0" w:firstColumn="0" w:lastColumn="0" w:oddVBand="1" w:evenVBand="0" w:oddHBand="0" w:evenHBand="0" w:firstRowFirstColumn="0" w:firstRowLastColumn="0" w:lastRowFirstColumn="0" w:lastRowLastColumn="0"/>
            <w:tcW w:w="3397" w:type="dxa"/>
          </w:tcPr>
          <w:p w:rsidR="00341B5C" w:rsidRDefault="00341B5C" w:rsidP="003E04A0">
            <w:pPr>
              <w:rPr>
                <w:rFonts w:eastAsiaTheme="minorEastAsia"/>
              </w:rPr>
            </w:pPr>
            <w:r>
              <w:rPr>
                <w:rFonts w:eastAsiaTheme="minorEastAsia"/>
              </w:rPr>
              <w:t xml:space="preserve"> Common </w:t>
            </w:r>
            <w:r w:rsidR="00B95936">
              <w:rPr>
                <w:rFonts w:eastAsiaTheme="minorEastAsia"/>
              </w:rPr>
              <w:t>parts</w:t>
            </w:r>
          </w:p>
        </w:tc>
        <w:tc>
          <w:tcPr>
            <w:tcW w:w="1418" w:type="dxa"/>
          </w:tcPr>
          <w:p w:rsidR="00341B5C" w:rsidRDefault="00B95936" w:rsidP="003E04A0">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w:t>
            </w:r>
            <w:r w:rsidR="00341B5C">
              <w:rPr>
                <w:rFonts w:eastAsiaTheme="minorEastAsia"/>
              </w:rPr>
              <w:t>h</w:t>
            </w:r>
          </w:p>
        </w:tc>
        <w:tc>
          <w:tcPr>
            <w:cnfStyle w:val="000010000000" w:firstRow="0" w:lastRow="0" w:firstColumn="0" w:lastColumn="0" w:oddVBand="1" w:evenVBand="0" w:oddHBand="0" w:evenHBand="0" w:firstRowFirstColumn="0" w:firstRowLastColumn="0" w:lastRowFirstColumn="0" w:lastRowLastColumn="0"/>
            <w:tcW w:w="4819" w:type="dxa"/>
          </w:tcPr>
          <w:p w:rsidR="00341B5C" w:rsidRDefault="00341B5C" w:rsidP="003E04A0">
            <w:pPr>
              <w:rPr>
                <w:rFonts w:eastAsiaTheme="minorEastAsia"/>
              </w:rPr>
            </w:pPr>
            <w:r>
              <w:rPr>
                <w:rFonts w:eastAsiaTheme="minorEastAsia"/>
              </w:rPr>
              <w:t xml:space="preserve">Design page layout, fonts, </w:t>
            </w:r>
            <w:proofErr w:type="spellStart"/>
            <w:r>
              <w:rPr>
                <w:rFonts w:eastAsiaTheme="minorEastAsia"/>
              </w:rPr>
              <w:t>colour</w:t>
            </w:r>
            <w:proofErr w:type="spellEnd"/>
            <w:r>
              <w:rPr>
                <w:rFonts w:eastAsiaTheme="minorEastAsia"/>
              </w:rPr>
              <w:t xml:space="preserve"> scheme, etc.</w:t>
            </w:r>
          </w:p>
        </w:tc>
      </w:tr>
      <w:tr w:rsidR="00341B5C" w:rsidTr="00EC112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97" w:type="dxa"/>
          </w:tcPr>
          <w:p w:rsidR="00341B5C" w:rsidRDefault="00341B5C" w:rsidP="003E04A0">
            <w:pPr>
              <w:rPr>
                <w:rFonts w:eastAsiaTheme="minorEastAsia"/>
              </w:rPr>
            </w:pPr>
            <w:r>
              <w:rPr>
                <w:rFonts w:eastAsiaTheme="minorEastAsia"/>
              </w:rPr>
              <w:t xml:space="preserve"> Home page</w:t>
            </w:r>
          </w:p>
        </w:tc>
        <w:tc>
          <w:tcPr>
            <w:tcW w:w="1418" w:type="dxa"/>
          </w:tcPr>
          <w:p w:rsidR="00341B5C" w:rsidRDefault="00341B5C" w:rsidP="003E04A0">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2h</w:t>
            </w:r>
          </w:p>
        </w:tc>
        <w:tc>
          <w:tcPr>
            <w:cnfStyle w:val="000010000000" w:firstRow="0" w:lastRow="0" w:firstColumn="0" w:lastColumn="0" w:oddVBand="1" w:evenVBand="0" w:oddHBand="0" w:evenHBand="0" w:firstRowFirstColumn="0" w:firstRowLastColumn="0" w:lastRowFirstColumn="0" w:lastRowLastColumn="0"/>
            <w:tcW w:w="4819" w:type="dxa"/>
          </w:tcPr>
          <w:p w:rsidR="00341B5C" w:rsidRDefault="00341B5C" w:rsidP="003E04A0">
            <w:pPr>
              <w:rPr>
                <w:rFonts w:eastAsiaTheme="minorEastAsia"/>
              </w:rPr>
            </w:pPr>
            <w:r>
              <w:rPr>
                <w:rFonts w:eastAsiaTheme="minorEastAsia"/>
              </w:rPr>
              <w:t>Design contents layout, functions.</w:t>
            </w:r>
          </w:p>
        </w:tc>
      </w:tr>
      <w:tr w:rsidR="00341B5C" w:rsidTr="00EC1120">
        <w:tc>
          <w:tcPr>
            <w:cnfStyle w:val="000010000000" w:firstRow="0" w:lastRow="0" w:firstColumn="0" w:lastColumn="0" w:oddVBand="1" w:evenVBand="0" w:oddHBand="0" w:evenHBand="0" w:firstRowFirstColumn="0" w:firstRowLastColumn="0" w:lastRowFirstColumn="0" w:lastRowLastColumn="0"/>
            <w:tcW w:w="3397" w:type="dxa"/>
          </w:tcPr>
          <w:p w:rsidR="00341B5C" w:rsidRDefault="00341B5C" w:rsidP="003E04A0">
            <w:pPr>
              <w:rPr>
                <w:rFonts w:eastAsiaTheme="minorEastAsia"/>
              </w:rPr>
            </w:pPr>
            <w:r>
              <w:rPr>
                <w:rFonts w:eastAsiaTheme="minorEastAsia"/>
              </w:rPr>
              <w:t xml:space="preserve"> Recording List page</w:t>
            </w:r>
          </w:p>
        </w:tc>
        <w:tc>
          <w:tcPr>
            <w:tcW w:w="1418" w:type="dxa"/>
          </w:tcPr>
          <w:p w:rsidR="00341B5C" w:rsidRDefault="00341B5C" w:rsidP="003E04A0">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2h</w:t>
            </w:r>
          </w:p>
        </w:tc>
        <w:tc>
          <w:tcPr>
            <w:cnfStyle w:val="000010000000" w:firstRow="0" w:lastRow="0" w:firstColumn="0" w:lastColumn="0" w:oddVBand="1" w:evenVBand="0" w:oddHBand="0" w:evenHBand="0" w:firstRowFirstColumn="0" w:firstRowLastColumn="0" w:lastRowFirstColumn="0" w:lastRowLastColumn="0"/>
            <w:tcW w:w="4819" w:type="dxa"/>
          </w:tcPr>
          <w:p w:rsidR="00341B5C" w:rsidRDefault="00341B5C" w:rsidP="003E04A0">
            <w:pPr>
              <w:rPr>
                <w:rFonts w:eastAsiaTheme="minorEastAsia"/>
              </w:rPr>
            </w:pPr>
            <w:r>
              <w:rPr>
                <w:rFonts w:eastAsiaTheme="minorEastAsia"/>
              </w:rPr>
              <w:t>“</w:t>
            </w:r>
          </w:p>
        </w:tc>
      </w:tr>
      <w:tr w:rsidR="00341B5C" w:rsidTr="00EC112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97" w:type="dxa"/>
          </w:tcPr>
          <w:p w:rsidR="00341B5C" w:rsidRDefault="00341B5C" w:rsidP="003E04A0">
            <w:pPr>
              <w:rPr>
                <w:rFonts w:eastAsiaTheme="minorEastAsia"/>
              </w:rPr>
            </w:pPr>
            <w:r>
              <w:rPr>
                <w:rFonts w:eastAsiaTheme="minorEastAsia"/>
              </w:rPr>
              <w:t xml:space="preserve"> Recording pages</w:t>
            </w:r>
          </w:p>
        </w:tc>
        <w:tc>
          <w:tcPr>
            <w:tcW w:w="1418" w:type="dxa"/>
          </w:tcPr>
          <w:p w:rsidR="00341B5C" w:rsidRDefault="00B21719" w:rsidP="003E04A0">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6</w:t>
            </w:r>
            <w:r w:rsidR="00341B5C">
              <w:rPr>
                <w:rFonts w:eastAsiaTheme="minorEastAsia"/>
              </w:rPr>
              <w:t>h</w:t>
            </w:r>
          </w:p>
        </w:tc>
        <w:tc>
          <w:tcPr>
            <w:cnfStyle w:val="000010000000" w:firstRow="0" w:lastRow="0" w:firstColumn="0" w:lastColumn="0" w:oddVBand="1" w:evenVBand="0" w:oddHBand="0" w:evenHBand="0" w:firstRowFirstColumn="0" w:firstRowLastColumn="0" w:lastRowFirstColumn="0" w:lastRowLastColumn="0"/>
            <w:tcW w:w="4819" w:type="dxa"/>
          </w:tcPr>
          <w:p w:rsidR="00341B5C" w:rsidRDefault="00341B5C" w:rsidP="003E04A0">
            <w:pPr>
              <w:rPr>
                <w:rFonts w:eastAsiaTheme="minorEastAsia"/>
              </w:rPr>
            </w:pPr>
            <w:r>
              <w:rPr>
                <w:rFonts w:eastAsiaTheme="minorEastAsia"/>
              </w:rPr>
              <w:t>“, Research recordings.</w:t>
            </w:r>
            <w:r w:rsidR="00B21719">
              <w:rPr>
                <w:rFonts w:eastAsiaTheme="minorEastAsia"/>
              </w:rPr>
              <w:t xml:space="preserve"> 2h/page.</w:t>
            </w:r>
          </w:p>
        </w:tc>
      </w:tr>
      <w:tr w:rsidR="00341B5C" w:rsidTr="00EC1120">
        <w:tc>
          <w:tcPr>
            <w:cnfStyle w:val="000010000000" w:firstRow="0" w:lastRow="0" w:firstColumn="0" w:lastColumn="0" w:oddVBand="1" w:evenVBand="0" w:oddHBand="0" w:evenHBand="0" w:firstRowFirstColumn="0" w:firstRowLastColumn="0" w:lastRowFirstColumn="0" w:lastRowLastColumn="0"/>
            <w:tcW w:w="3397" w:type="dxa"/>
          </w:tcPr>
          <w:p w:rsidR="00341B5C" w:rsidRDefault="00341B5C" w:rsidP="003E04A0">
            <w:pPr>
              <w:rPr>
                <w:rFonts w:eastAsiaTheme="minorEastAsia"/>
              </w:rPr>
            </w:pPr>
            <w:r>
              <w:rPr>
                <w:rFonts w:eastAsiaTheme="minorEastAsia"/>
              </w:rPr>
              <w:t xml:space="preserve"> Musician Information page</w:t>
            </w:r>
          </w:p>
        </w:tc>
        <w:tc>
          <w:tcPr>
            <w:tcW w:w="1418" w:type="dxa"/>
          </w:tcPr>
          <w:p w:rsidR="00341B5C" w:rsidRDefault="00341B5C" w:rsidP="003E04A0">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4h</w:t>
            </w:r>
          </w:p>
        </w:tc>
        <w:tc>
          <w:tcPr>
            <w:cnfStyle w:val="000010000000" w:firstRow="0" w:lastRow="0" w:firstColumn="0" w:lastColumn="0" w:oddVBand="1" w:evenVBand="0" w:oddHBand="0" w:evenHBand="0" w:firstRowFirstColumn="0" w:firstRowLastColumn="0" w:lastRowFirstColumn="0" w:lastRowLastColumn="0"/>
            <w:tcW w:w="4819" w:type="dxa"/>
          </w:tcPr>
          <w:p w:rsidR="00341B5C" w:rsidRDefault="00341B5C" w:rsidP="003E04A0">
            <w:pPr>
              <w:rPr>
                <w:rFonts w:eastAsiaTheme="minorEastAsia"/>
              </w:rPr>
            </w:pPr>
            <w:r>
              <w:rPr>
                <w:rFonts w:eastAsiaTheme="minorEastAsia"/>
              </w:rPr>
              <w:t>“, Research the musician.</w:t>
            </w:r>
          </w:p>
        </w:tc>
      </w:tr>
      <w:tr w:rsidR="00341B5C" w:rsidTr="00EC112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97" w:type="dxa"/>
          </w:tcPr>
          <w:p w:rsidR="00341B5C" w:rsidRDefault="00341B5C" w:rsidP="003E04A0">
            <w:pPr>
              <w:rPr>
                <w:rFonts w:eastAsiaTheme="minorEastAsia"/>
              </w:rPr>
            </w:pPr>
            <w:r>
              <w:rPr>
                <w:rFonts w:eastAsiaTheme="minorEastAsia"/>
              </w:rPr>
              <w:t xml:space="preserve"> Blog page</w:t>
            </w:r>
          </w:p>
        </w:tc>
        <w:tc>
          <w:tcPr>
            <w:tcW w:w="1418" w:type="dxa"/>
          </w:tcPr>
          <w:p w:rsidR="00341B5C" w:rsidRDefault="00341B5C" w:rsidP="003E04A0">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4h</w:t>
            </w:r>
          </w:p>
        </w:tc>
        <w:tc>
          <w:tcPr>
            <w:cnfStyle w:val="000010000000" w:firstRow="0" w:lastRow="0" w:firstColumn="0" w:lastColumn="0" w:oddVBand="1" w:evenVBand="0" w:oddHBand="0" w:evenHBand="0" w:firstRowFirstColumn="0" w:firstRowLastColumn="0" w:lastRowFirstColumn="0" w:lastRowLastColumn="0"/>
            <w:tcW w:w="4819" w:type="dxa"/>
          </w:tcPr>
          <w:p w:rsidR="00341B5C" w:rsidRDefault="00341B5C" w:rsidP="003E04A0">
            <w:pPr>
              <w:rPr>
                <w:rFonts w:eastAsiaTheme="minorEastAsia"/>
              </w:rPr>
            </w:pPr>
            <w:r>
              <w:rPr>
                <w:rFonts w:eastAsiaTheme="minorEastAsia"/>
              </w:rPr>
              <w:t>“, Research articles.</w:t>
            </w:r>
          </w:p>
        </w:tc>
      </w:tr>
      <w:tr w:rsidR="00341B5C" w:rsidTr="00EC1120">
        <w:tc>
          <w:tcPr>
            <w:cnfStyle w:val="000010000000" w:firstRow="0" w:lastRow="0" w:firstColumn="0" w:lastColumn="0" w:oddVBand="1" w:evenVBand="0" w:oddHBand="0" w:evenHBand="0" w:firstRowFirstColumn="0" w:firstRowLastColumn="0" w:lastRowFirstColumn="0" w:lastRowLastColumn="0"/>
            <w:tcW w:w="3397" w:type="dxa"/>
          </w:tcPr>
          <w:p w:rsidR="00341B5C" w:rsidRDefault="00341B5C" w:rsidP="003E04A0">
            <w:pPr>
              <w:rPr>
                <w:rFonts w:eastAsiaTheme="minorEastAsia"/>
              </w:rPr>
            </w:pPr>
            <w:r>
              <w:rPr>
                <w:rFonts w:eastAsiaTheme="minorEastAsia"/>
              </w:rPr>
              <w:t xml:space="preserve"> About Us page</w:t>
            </w:r>
          </w:p>
        </w:tc>
        <w:tc>
          <w:tcPr>
            <w:tcW w:w="1418" w:type="dxa"/>
          </w:tcPr>
          <w:p w:rsidR="00341B5C" w:rsidRDefault="00341B5C" w:rsidP="003E04A0">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2h</w:t>
            </w:r>
          </w:p>
        </w:tc>
        <w:tc>
          <w:tcPr>
            <w:cnfStyle w:val="000010000000" w:firstRow="0" w:lastRow="0" w:firstColumn="0" w:lastColumn="0" w:oddVBand="1" w:evenVBand="0" w:oddHBand="0" w:evenHBand="0" w:firstRowFirstColumn="0" w:firstRowLastColumn="0" w:lastRowFirstColumn="0" w:lastRowLastColumn="0"/>
            <w:tcW w:w="4819" w:type="dxa"/>
          </w:tcPr>
          <w:p w:rsidR="00341B5C" w:rsidRDefault="00341B5C" w:rsidP="003E04A0">
            <w:pPr>
              <w:rPr>
                <w:rFonts w:eastAsiaTheme="minorEastAsia"/>
              </w:rPr>
            </w:pPr>
            <w:r>
              <w:rPr>
                <w:rFonts w:eastAsiaTheme="minorEastAsia"/>
              </w:rPr>
              <w:t>“</w:t>
            </w:r>
          </w:p>
        </w:tc>
      </w:tr>
      <w:tr w:rsidR="00341B5C" w:rsidTr="00EC112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97" w:type="dxa"/>
          </w:tcPr>
          <w:p w:rsidR="00341B5C" w:rsidRDefault="00341B5C" w:rsidP="003E04A0">
            <w:pPr>
              <w:rPr>
                <w:rFonts w:eastAsiaTheme="minorEastAsia"/>
              </w:rPr>
            </w:pPr>
            <w:r>
              <w:rPr>
                <w:rFonts w:eastAsiaTheme="minorEastAsia"/>
              </w:rPr>
              <w:t xml:space="preserve"> Contact Us page</w:t>
            </w:r>
          </w:p>
        </w:tc>
        <w:tc>
          <w:tcPr>
            <w:tcW w:w="1418" w:type="dxa"/>
          </w:tcPr>
          <w:p w:rsidR="00341B5C" w:rsidRDefault="00341B5C" w:rsidP="003E04A0">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2h</w:t>
            </w:r>
          </w:p>
        </w:tc>
        <w:tc>
          <w:tcPr>
            <w:cnfStyle w:val="000010000000" w:firstRow="0" w:lastRow="0" w:firstColumn="0" w:lastColumn="0" w:oddVBand="1" w:evenVBand="0" w:oddHBand="0" w:evenHBand="0" w:firstRowFirstColumn="0" w:firstRowLastColumn="0" w:lastRowFirstColumn="0" w:lastRowLastColumn="0"/>
            <w:tcW w:w="4819" w:type="dxa"/>
          </w:tcPr>
          <w:p w:rsidR="00341B5C" w:rsidRDefault="00341B5C" w:rsidP="003E04A0">
            <w:pPr>
              <w:rPr>
                <w:rFonts w:eastAsiaTheme="minorEastAsia"/>
              </w:rPr>
            </w:pPr>
            <w:r>
              <w:rPr>
                <w:rFonts w:eastAsiaTheme="minorEastAsia"/>
              </w:rPr>
              <w:t>“</w:t>
            </w:r>
          </w:p>
        </w:tc>
      </w:tr>
      <w:tr w:rsidR="00341B5C" w:rsidTr="00EC1120">
        <w:tc>
          <w:tcPr>
            <w:cnfStyle w:val="000010000000" w:firstRow="0" w:lastRow="0" w:firstColumn="0" w:lastColumn="0" w:oddVBand="1" w:evenVBand="0" w:oddHBand="0" w:evenHBand="0" w:firstRowFirstColumn="0" w:firstRowLastColumn="0" w:lastRowFirstColumn="0" w:lastRowLastColumn="0"/>
            <w:tcW w:w="3397" w:type="dxa"/>
            <w:shd w:val="clear" w:color="auto" w:fill="9CC2E5" w:themeFill="accent1" w:themeFillTint="99"/>
          </w:tcPr>
          <w:p w:rsidR="00341B5C" w:rsidRDefault="00341B5C" w:rsidP="003E04A0">
            <w:pPr>
              <w:rPr>
                <w:rFonts w:eastAsiaTheme="minorEastAsia"/>
              </w:rPr>
            </w:pPr>
            <w:r>
              <w:rPr>
                <w:rFonts w:eastAsiaTheme="minorEastAsia"/>
              </w:rPr>
              <w:t>Development</w:t>
            </w:r>
          </w:p>
        </w:tc>
        <w:tc>
          <w:tcPr>
            <w:tcW w:w="1418" w:type="dxa"/>
            <w:shd w:val="clear" w:color="auto" w:fill="9CC2E5" w:themeFill="accent1" w:themeFillTint="99"/>
          </w:tcPr>
          <w:p w:rsidR="00341B5C" w:rsidRDefault="00724F28" w:rsidP="003E04A0">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w:t>
            </w:r>
            <w:r w:rsidR="00B21719">
              <w:rPr>
                <w:rFonts w:eastAsiaTheme="minorEastAsia"/>
              </w:rPr>
              <w:t>h</w:t>
            </w:r>
          </w:p>
        </w:tc>
        <w:tc>
          <w:tcPr>
            <w:cnfStyle w:val="000010000000" w:firstRow="0" w:lastRow="0" w:firstColumn="0" w:lastColumn="0" w:oddVBand="1" w:evenVBand="0" w:oddHBand="0" w:evenHBand="0" w:firstRowFirstColumn="0" w:firstRowLastColumn="0" w:lastRowFirstColumn="0" w:lastRowLastColumn="0"/>
            <w:tcW w:w="4819" w:type="dxa"/>
            <w:shd w:val="clear" w:color="auto" w:fill="9CC2E5" w:themeFill="accent1" w:themeFillTint="99"/>
          </w:tcPr>
          <w:p w:rsidR="00341B5C" w:rsidRDefault="00341B5C" w:rsidP="003E04A0">
            <w:pPr>
              <w:rPr>
                <w:rFonts w:eastAsiaTheme="minorEastAsia"/>
              </w:rPr>
            </w:pPr>
          </w:p>
        </w:tc>
      </w:tr>
      <w:tr w:rsidR="00341B5C" w:rsidTr="00EC112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97" w:type="dxa"/>
          </w:tcPr>
          <w:p w:rsidR="00341B5C" w:rsidRDefault="00341B5C" w:rsidP="003E04A0">
            <w:pPr>
              <w:rPr>
                <w:rFonts w:eastAsiaTheme="minorEastAsia"/>
              </w:rPr>
            </w:pPr>
            <w:r>
              <w:rPr>
                <w:rFonts w:eastAsiaTheme="minorEastAsia"/>
              </w:rPr>
              <w:t xml:space="preserve"> Home page</w:t>
            </w:r>
          </w:p>
        </w:tc>
        <w:tc>
          <w:tcPr>
            <w:tcW w:w="1418" w:type="dxa"/>
          </w:tcPr>
          <w:p w:rsidR="00341B5C" w:rsidRDefault="00724F28" w:rsidP="003E04A0">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4</w:t>
            </w:r>
            <w:r w:rsidR="00341B5C">
              <w:rPr>
                <w:rFonts w:eastAsiaTheme="minorEastAsia"/>
              </w:rPr>
              <w:t>h</w:t>
            </w:r>
          </w:p>
        </w:tc>
        <w:tc>
          <w:tcPr>
            <w:cnfStyle w:val="000010000000" w:firstRow="0" w:lastRow="0" w:firstColumn="0" w:lastColumn="0" w:oddVBand="1" w:evenVBand="0" w:oddHBand="0" w:evenHBand="0" w:firstRowFirstColumn="0" w:firstRowLastColumn="0" w:lastRowFirstColumn="0" w:lastRowLastColumn="0"/>
            <w:tcW w:w="4819" w:type="dxa"/>
          </w:tcPr>
          <w:p w:rsidR="00341B5C" w:rsidRDefault="00B95936" w:rsidP="003E04A0">
            <w:pPr>
              <w:rPr>
                <w:rFonts w:eastAsiaTheme="minorEastAsia"/>
              </w:rPr>
            </w:pPr>
            <w:r>
              <w:rPr>
                <w:rFonts w:eastAsiaTheme="minorEastAsia"/>
              </w:rPr>
              <w:t>Cod</w:t>
            </w:r>
            <w:r w:rsidR="00B7441A">
              <w:rPr>
                <w:rFonts w:eastAsiaTheme="minorEastAsia"/>
              </w:rPr>
              <w:t>e</w:t>
            </w:r>
            <w:r w:rsidR="00E6186A">
              <w:rPr>
                <w:rFonts w:eastAsiaTheme="minorEastAsia"/>
              </w:rPr>
              <w:t xml:space="preserve"> HTML &amp; CSS</w:t>
            </w:r>
            <w:r w:rsidR="00724F28">
              <w:rPr>
                <w:rFonts w:eastAsiaTheme="minorEastAsia"/>
              </w:rPr>
              <w:t>.</w:t>
            </w:r>
          </w:p>
        </w:tc>
      </w:tr>
      <w:tr w:rsidR="00341B5C" w:rsidTr="00EC1120">
        <w:tc>
          <w:tcPr>
            <w:cnfStyle w:val="000010000000" w:firstRow="0" w:lastRow="0" w:firstColumn="0" w:lastColumn="0" w:oddVBand="1" w:evenVBand="0" w:oddHBand="0" w:evenHBand="0" w:firstRowFirstColumn="0" w:firstRowLastColumn="0" w:lastRowFirstColumn="0" w:lastRowLastColumn="0"/>
            <w:tcW w:w="3397" w:type="dxa"/>
          </w:tcPr>
          <w:p w:rsidR="00341B5C" w:rsidRDefault="00341B5C" w:rsidP="00341B5C">
            <w:pPr>
              <w:rPr>
                <w:rFonts w:eastAsiaTheme="minorEastAsia"/>
              </w:rPr>
            </w:pPr>
            <w:r>
              <w:rPr>
                <w:rFonts w:eastAsiaTheme="minorEastAsia"/>
              </w:rPr>
              <w:t xml:space="preserve"> Recording List page</w:t>
            </w:r>
          </w:p>
        </w:tc>
        <w:tc>
          <w:tcPr>
            <w:tcW w:w="1418" w:type="dxa"/>
          </w:tcPr>
          <w:p w:rsidR="00341B5C" w:rsidRDefault="00341B5C" w:rsidP="00341B5C">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2h</w:t>
            </w:r>
          </w:p>
        </w:tc>
        <w:tc>
          <w:tcPr>
            <w:cnfStyle w:val="000010000000" w:firstRow="0" w:lastRow="0" w:firstColumn="0" w:lastColumn="0" w:oddVBand="1" w:evenVBand="0" w:oddHBand="0" w:evenHBand="0" w:firstRowFirstColumn="0" w:firstRowLastColumn="0" w:lastRowFirstColumn="0" w:lastRowLastColumn="0"/>
            <w:tcW w:w="4819" w:type="dxa"/>
          </w:tcPr>
          <w:p w:rsidR="00341B5C" w:rsidRDefault="00B95936" w:rsidP="00341B5C">
            <w:pPr>
              <w:rPr>
                <w:rFonts w:eastAsiaTheme="minorEastAsia"/>
              </w:rPr>
            </w:pPr>
            <w:r>
              <w:rPr>
                <w:rFonts w:eastAsiaTheme="minorEastAsia"/>
              </w:rPr>
              <w:t>“</w:t>
            </w:r>
          </w:p>
        </w:tc>
      </w:tr>
      <w:tr w:rsidR="00341B5C" w:rsidTr="00EC112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97" w:type="dxa"/>
          </w:tcPr>
          <w:p w:rsidR="00341B5C" w:rsidRDefault="00341B5C" w:rsidP="00341B5C">
            <w:pPr>
              <w:rPr>
                <w:rFonts w:eastAsiaTheme="minorEastAsia"/>
              </w:rPr>
            </w:pPr>
            <w:r>
              <w:rPr>
                <w:rFonts w:eastAsiaTheme="minorEastAsia"/>
              </w:rPr>
              <w:t xml:space="preserve"> Recording pages</w:t>
            </w:r>
          </w:p>
        </w:tc>
        <w:tc>
          <w:tcPr>
            <w:tcW w:w="1418" w:type="dxa"/>
          </w:tcPr>
          <w:p w:rsidR="00341B5C" w:rsidRDefault="00B21719" w:rsidP="00341B5C">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6</w:t>
            </w:r>
            <w:r w:rsidR="00341B5C">
              <w:rPr>
                <w:rFonts w:eastAsiaTheme="minorEastAsia"/>
              </w:rPr>
              <w:t>h</w:t>
            </w:r>
          </w:p>
        </w:tc>
        <w:tc>
          <w:tcPr>
            <w:cnfStyle w:val="000010000000" w:firstRow="0" w:lastRow="0" w:firstColumn="0" w:lastColumn="0" w:oddVBand="1" w:evenVBand="0" w:oddHBand="0" w:evenHBand="0" w:firstRowFirstColumn="0" w:firstRowLastColumn="0" w:lastRowFirstColumn="0" w:lastRowLastColumn="0"/>
            <w:tcW w:w="4819" w:type="dxa"/>
          </w:tcPr>
          <w:p w:rsidR="00341B5C" w:rsidRDefault="00B95936" w:rsidP="00341B5C">
            <w:pPr>
              <w:rPr>
                <w:rFonts w:eastAsiaTheme="minorEastAsia"/>
              </w:rPr>
            </w:pPr>
            <w:r>
              <w:rPr>
                <w:rFonts w:eastAsiaTheme="minorEastAsia"/>
              </w:rPr>
              <w:t>“</w:t>
            </w:r>
            <w:r w:rsidR="00B21719">
              <w:rPr>
                <w:rFonts w:eastAsiaTheme="minorEastAsia"/>
              </w:rPr>
              <w:t>, 2h/page</w:t>
            </w:r>
          </w:p>
        </w:tc>
      </w:tr>
      <w:tr w:rsidR="00341B5C" w:rsidTr="00EC1120">
        <w:tc>
          <w:tcPr>
            <w:cnfStyle w:val="000010000000" w:firstRow="0" w:lastRow="0" w:firstColumn="0" w:lastColumn="0" w:oddVBand="1" w:evenVBand="0" w:oddHBand="0" w:evenHBand="0" w:firstRowFirstColumn="0" w:firstRowLastColumn="0" w:lastRowFirstColumn="0" w:lastRowLastColumn="0"/>
            <w:tcW w:w="3397" w:type="dxa"/>
          </w:tcPr>
          <w:p w:rsidR="00341B5C" w:rsidRDefault="00341B5C" w:rsidP="00341B5C">
            <w:pPr>
              <w:rPr>
                <w:rFonts w:eastAsiaTheme="minorEastAsia"/>
              </w:rPr>
            </w:pPr>
            <w:r>
              <w:rPr>
                <w:rFonts w:eastAsiaTheme="minorEastAsia"/>
              </w:rPr>
              <w:t xml:space="preserve"> Musician Information page</w:t>
            </w:r>
          </w:p>
        </w:tc>
        <w:tc>
          <w:tcPr>
            <w:tcW w:w="1418" w:type="dxa"/>
          </w:tcPr>
          <w:p w:rsidR="00341B5C" w:rsidRDefault="00B21719" w:rsidP="00341B5C">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r w:rsidR="00341B5C">
              <w:rPr>
                <w:rFonts w:eastAsiaTheme="minorEastAsia"/>
              </w:rPr>
              <w:t>h</w:t>
            </w:r>
          </w:p>
        </w:tc>
        <w:tc>
          <w:tcPr>
            <w:cnfStyle w:val="000010000000" w:firstRow="0" w:lastRow="0" w:firstColumn="0" w:lastColumn="0" w:oddVBand="1" w:evenVBand="0" w:oddHBand="0" w:evenHBand="0" w:firstRowFirstColumn="0" w:firstRowLastColumn="0" w:lastRowFirstColumn="0" w:lastRowLastColumn="0"/>
            <w:tcW w:w="4819" w:type="dxa"/>
          </w:tcPr>
          <w:p w:rsidR="00341B5C" w:rsidRDefault="00B95936" w:rsidP="00341B5C">
            <w:pPr>
              <w:rPr>
                <w:rFonts w:eastAsiaTheme="minorEastAsia"/>
              </w:rPr>
            </w:pPr>
            <w:r>
              <w:rPr>
                <w:rFonts w:eastAsiaTheme="minorEastAsia"/>
              </w:rPr>
              <w:t>“</w:t>
            </w:r>
          </w:p>
        </w:tc>
      </w:tr>
      <w:tr w:rsidR="00341B5C" w:rsidTr="00EC112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97" w:type="dxa"/>
          </w:tcPr>
          <w:p w:rsidR="00341B5C" w:rsidRDefault="00341B5C" w:rsidP="00341B5C">
            <w:pPr>
              <w:rPr>
                <w:rFonts w:eastAsiaTheme="minorEastAsia"/>
              </w:rPr>
            </w:pPr>
            <w:r>
              <w:rPr>
                <w:rFonts w:eastAsiaTheme="minorEastAsia"/>
              </w:rPr>
              <w:t xml:space="preserve"> Blog page</w:t>
            </w:r>
          </w:p>
        </w:tc>
        <w:tc>
          <w:tcPr>
            <w:tcW w:w="1418" w:type="dxa"/>
          </w:tcPr>
          <w:p w:rsidR="00341B5C" w:rsidRDefault="00B21719" w:rsidP="00341B5C">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r w:rsidR="00341B5C">
              <w:rPr>
                <w:rFonts w:eastAsiaTheme="minorEastAsia"/>
              </w:rPr>
              <w:t>h</w:t>
            </w:r>
          </w:p>
        </w:tc>
        <w:tc>
          <w:tcPr>
            <w:cnfStyle w:val="000010000000" w:firstRow="0" w:lastRow="0" w:firstColumn="0" w:lastColumn="0" w:oddVBand="1" w:evenVBand="0" w:oddHBand="0" w:evenHBand="0" w:firstRowFirstColumn="0" w:firstRowLastColumn="0" w:lastRowFirstColumn="0" w:lastRowLastColumn="0"/>
            <w:tcW w:w="4819" w:type="dxa"/>
          </w:tcPr>
          <w:p w:rsidR="00341B5C" w:rsidRDefault="00B95936" w:rsidP="00341B5C">
            <w:pPr>
              <w:rPr>
                <w:rFonts w:eastAsiaTheme="minorEastAsia"/>
              </w:rPr>
            </w:pPr>
            <w:r>
              <w:rPr>
                <w:rFonts w:eastAsiaTheme="minorEastAsia"/>
              </w:rPr>
              <w:t>“</w:t>
            </w:r>
          </w:p>
        </w:tc>
      </w:tr>
      <w:tr w:rsidR="00341B5C" w:rsidTr="00EC1120">
        <w:tc>
          <w:tcPr>
            <w:cnfStyle w:val="000010000000" w:firstRow="0" w:lastRow="0" w:firstColumn="0" w:lastColumn="0" w:oddVBand="1" w:evenVBand="0" w:oddHBand="0" w:evenHBand="0" w:firstRowFirstColumn="0" w:firstRowLastColumn="0" w:lastRowFirstColumn="0" w:lastRowLastColumn="0"/>
            <w:tcW w:w="3397" w:type="dxa"/>
          </w:tcPr>
          <w:p w:rsidR="00341B5C" w:rsidRDefault="00341B5C" w:rsidP="00341B5C">
            <w:pPr>
              <w:rPr>
                <w:rFonts w:eastAsiaTheme="minorEastAsia"/>
              </w:rPr>
            </w:pPr>
            <w:r>
              <w:rPr>
                <w:rFonts w:eastAsiaTheme="minorEastAsia"/>
              </w:rPr>
              <w:t xml:space="preserve"> About Us page</w:t>
            </w:r>
          </w:p>
        </w:tc>
        <w:tc>
          <w:tcPr>
            <w:tcW w:w="1418" w:type="dxa"/>
          </w:tcPr>
          <w:p w:rsidR="00341B5C" w:rsidRDefault="00B21719" w:rsidP="00341B5C">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r w:rsidR="00341B5C">
              <w:rPr>
                <w:rFonts w:eastAsiaTheme="minorEastAsia"/>
              </w:rPr>
              <w:t>h</w:t>
            </w:r>
          </w:p>
        </w:tc>
        <w:tc>
          <w:tcPr>
            <w:cnfStyle w:val="000010000000" w:firstRow="0" w:lastRow="0" w:firstColumn="0" w:lastColumn="0" w:oddVBand="1" w:evenVBand="0" w:oddHBand="0" w:evenHBand="0" w:firstRowFirstColumn="0" w:firstRowLastColumn="0" w:lastRowFirstColumn="0" w:lastRowLastColumn="0"/>
            <w:tcW w:w="4819" w:type="dxa"/>
          </w:tcPr>
          <w:p w:rsidR="00341B5C" w:rsidRDefault="00B95936" w:rsidP="00341B5C">
            <w:pPr>
              <w:rPr>
                <w:rFonts w:eastAsiaTheme="minorEastAsia"/>
              </w:rPr>
            </w:pPr>
            <w:r>
              <w:rPr>
                <w:rFonts w:eastAsiaTheme="minorEastAsia"/>
              </w:rPr>
              <w:t>“</w:t>
            </w:r>
          </w:p>
        </w:tc>
      </w:tr>
      <w:tr w:rsidR="00341B5C" w:rsidTr="00EC112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97" w:type="dxa"/>
          </w:tcPr>
          <w:p w:rsidR="00341B5C" w:rsidRDefault="00341B5C" w:rsidP="00341B5C">
            <w:pPr>
              <w:rPr>
                <w:rFonts w:eastAsiaTheme="minorEastAsia"/>
              </w:rPr>
            </w:pPr>
            <w:r>
              <w:rPr>
                <w:rFonts w:eastAsiaTheme="minorEastAsia"/>
              </w:rPr>
              <w:t xml:space="preserve"> Contact Us page</w:t>
            </w:r>
          </w:p>
        </w:tc>
        <w:tc>
          <w:tcPr>
            <w:tcW w:w="1418" w:type="dxa"/>
          </w:tcPr>
          <w:p w:rsidR="00341B5C" w:rsidRDefault="00B21719" w:rsidP="00341B5C">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r w:rsidR="00341B5C">
              <w:rPr>
                <w:rFonts w:eastAsiaTheme="minorEastAsia"/>
              </w:rPr>
              <w:t>h</w:t>
            </w:r>
          </w:p>
        </w:tc>
        <w:tc>
          <w:tcPr>
            <w:cnfStyle w:val="000010000000" w:firstRow="0" w:lastRow="0" w:firstColumn="0" w:lastColumn="0" w:oddVBand="1" w:evenVBand="0" w:oddHBand="0" w:evenHBand="0" w:firstRowFirstColumn="0" w:firstRowLastColumn="0" w:lastRowFirstColumn="0" w:lastRowLastColumn="0"/>
            <w:tcW w:w="4819" w:type="dxa"/>
          </w:tcPr>
          <w:p w:rsidR="00341B5C" w:rsidRDefault="00B95936" w:rsidP="00341B5C">
            <w:pPr>
              <w:rPr>
                <w:rFonts w:eastAsiaTheme="minorEastAsia"/>
              </w:rPr>
            </w:pPr>
            <w:r>
              <w:rPr>
                <w:rFonts w:eastAsiaTheme="minorEastAsia"/>
              </w:rPr>
              <w:t>“</w:t>
            </w:r>
          </w:p>
        </w:tc>
      </w:tr>
      <w:tr w:rsidR="00341B5C" w:rsidTr="00EC1120">
        <w:tc>
          <w:tcPr>
            <w:cnfStyle w:val="000010000000" w:firstRow="0" w:lastRow="0" w:firstColumn="0" w:lastColumn="0" w:oddVBand="1" w:evenVBand="0" w:oddHBand="0" w:evenHBand="0" w:firstRowFirstColumn="0" w:firstRowLastColumn="0" w:lastRowFirstColumn="0" w:lastRowLastColumn="0"/>
            <w:tcW w:w="3397" w:type="dxa"/>
            <w:shd w:val="clear" w:color="auto" w:fill="9CC2E5" w:themeFill="accent1" w:themeFillTint="99"/>
          </w:tcPr>
          <w:p w:rsidR="00341B5C" w:rsidRDefault="00341B5C" w:rsidP="00341B5C">
            <w:pPr>
              <w:rPr>
                <w:rFonts w:eastAsiaTheme="minorEastAsia"/>
              </w:rPr>
            </w:pPr>
            <w:r>
              <w:rPr>
                <w:rFonts w:eastAsiaTheme="minorEastAsia"/>
              </w:rPr>
              <w:t>Testing</w:t>
            </w:r>
          </w:p>
        </w:tc>
        <w:tc>
          <w:tcPr>
            <w:tcW w:w="1418" w:type="dxa"/>
            <w:shd w:val="clear" w:color="auto" w:fill="9CC2E5" w:themeFill="accent1" w:themeFillTint="99"/>
          </w:tcPr>
          <w:p w:rsidR="00341B5C" w:rsidRDefault="000D6A01" w:rsidP="00341B5C">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46</w:t>
            </w:r>
            <w:r w:rsidR="00B21719">
              <w:rPr>
                <w:rFonts w:eastAsiaTheme="minorEastAsia"/>
              </w:rPr>
              <w:t>h</w:t>
            </w:r>
          </w:p>
        </w:tc>
        <w:tc>
          <w:tcPr>
            <w:cnfStyle w:val="000010000000" w:firstRow="0" w:lastRow="0" w:firstColumn="0" w:lastColumn="0" w:oddVBand="1" w:evenVBand="0" w:oddHBand="0" w:evenHBand="0" w:firstRowFirstColumn="0" w:firstRowLastColumn="0" w:lastRowFirstColumn="0" w:lastRowLastColumn="0"/>
            <w:tcW w:w="4819" w:type="dxa"/>
            <w:shd w:val="clear" w:color="auto" w:fill="9CC2E5" w:themeFill="accent1" w:themeFillTint="99"/>
          </w:tcPr>
          <w:p w:rsidR="00341B5C" w:rsidRDefault="00341B5C" w:rsidP="00341B5C">
            <w:pPr>
              <w:rPr>
                <w:rFonts w:eastAsiaTheme="minorEastAsia"/>
              </w:rPr>
            </w:pPr>
          </w:p>
        </w:tc>
      </w:tr>
      <w:tr w:rsidR="00341B5C" w:rsidTr="00EC112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97" w:type="dxa"/>
            <w:shd w:val="clear" w:color="auto" w:fill="DEEAF6" w:themeFill="accent1" w:themeFillTint="33"/>
          </w:tcPr>
          <w:p w:rsidR="00341B5C" w:rsidRDefault="00341B5C" w:rsidP="00341B5C">
            <w:pPr>
              <w:rPr>
                <w:rFonts w:eastAsiaTheme="minorEastAsia"/>
              </w:rPr>
            </w:pPr>
            <w:r>
              <w:rPr>
                <w:rFonts w:eastAsiaTheme="minorEastAsia"/>
              </w:rPr>
              <w:t xml:space="preserve"> Functionality testing</w:t>
            </w:r>
          </w:p>
        </w:tc>
        <w:tc>
          <w:tcPr>
            <w:tcW w:w="1418" w:type="dxa"/>
            <w:shd w:val="clear" w:color="auto" w:fill="DEEAF6" w:themeFill="accent1" w:themeFillTint="33"/>
          </w:tcPr>
          <w:p w:rsidR="00341B5C" w:rsidRDefault="000D6A01" w:rsidP="00341B5C">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26</w:t>
            </w:r>
            <w:r w:rsidR="00B21719">
              <w:rPr>
                <w:rFonts w:eastAsiaTheme="minorEastAsia"/>
              </w:rPr>
              <w:t>h</w:t>
            </w:r>
          </w:p>
        </w:tc>
        <w:tc>
          <w:tcPr>
            <w:cnfStyle w:val="000010000000" w:firstRow="0" w:lastRow="0" w:firstColumn="0" w:lastColumn="0" w:oddVBand="1" w:evenVBand="0" w:oddHBand="0" w:evenHBand="0" w:firstRowFirstColumn="0" w:firstRowLastColumn="0" w:lastRowFirstColumn="0" w:lastRowLastColumn="0"/>
            <w:tcW w:w="4819" w:type="dxa"/>
            <w:shd w:val="clear" w:color="auto" w:fill="DEEAF6" w:themeFill="accent1" w:themeFillTint="33"/>
          </w:tcPr>
          <w:p w:rsidR="00341B5C" w:rsidRDefault="00341B5C" w:rsidP="00341B5C">
            <w:pPr>
              <w:rPr>
                <w:rFonts w:eastAsiaTheme="minorEastAsia"/>
              </w:rPr>
            </w:pPr>
          </w:p>
        </w:tc>
      </w:tr>
      <w:tr w:rsidR="00B95936" w:rsidTr="00EC1120">
        <w:tc>
          <w:tcPr>
            <w:cnfStyle w:val="000010000000" w:firstRow="0" w:lastRow="0" w:firstColumn="0" w:lastColumn="0" w:oddVBand="1" w:evenVBand="0" w:oddHBand="0" w:evenHBand="0" w:firstRowFirstColumn="0" w:firstRowLastColumn="0" w:lastRowFirstColumn="0" w:lastRowLastColumn="0"/>
            <w:tcW w:w="3397" w:type="dxa"/>
          </w:tcPr>
          <w:p w:rsidR="00B95936" w:rsidRDefault="00B95936" w:rsidP="00341B5C">
            <w:pPr>
              <w:rPr>
                <w:rFonts w:eastAsiaTheme="minorEastAsia"/>
              </w:rPr>
            </w:pPr>
            <w:r>
              <w:rPr>
                <w:rFonts w:eastAsiaTheme="minorEastAsia"/>
              </w:rPr>
              <w:t xml:space="preserve">  Create test cases</w:t>
            </w:r>
          </w:p>
        </w:tc>
        <w:tc>
          <w:tcPr>
            <w:tcW w:w="1418" w:type="dxa"/>
          </w:tcPr>
          <w:p w:rsidR="00B95936" w:rsidRDefault="00B95936" w:rsidP="00341B5C">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8h</w:t>
            </w:r>
          </w:p>
        </w:tc>
        <w:tc>
          <w:tcPr>
            <w:cnfStyle w:val="000010000000" w:firstRow="0" w:lastRow="0" w:firstColumn="0" w:lastColumn="0" w:oddVBand="1" w:evenVBand="0" w:oddHBand="0" w:evenHBand="0" w:firstRowFirstColumn="0" w:firstRowLastColumn="0" w:lastRowFirstColumn="0" w:lastRowLastColumn="0"/>
            <w:tcW w:w="4819" w:type="dxa"/>
          </w:tcPr>
          <w:p w:rsidR="00B95936" w:rsidRDefault="00B7441A" w:rsidP="00341B5C">
            <w:pPr>
              <w:rPr>
                <w:rFonts w:eastAsiaTheme="minorEastAsia"/>
              </w:rPr>
            </w:pPr>
            <w:r>
              <w:rPr>
                <w:rFonts w:eastAsiaTheme="minorEastAsia"/>
              </w:rPr>
              <w:t>Create test cases</w:t>
            </w:r>
          </w:p>
        </w:tc>
      </w:tr>
      <w:tr w:rsidR="00B95936" w:rsidTr="00EC112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97" w:type="dxa"/>
          </w:tcPr>
          <w:p w:rsidR="00B95936" w:rsidRDefault="00B95936" w:rsidP="00341B5C">
            <w:pPr>
              <w:rPr>
                <w:rFonts w:eastAsiaTheme="minorEastAsia"/>
              </w:rPr>
            </w:pPr>
            <w:r>
              <w:rPr>
                <w:rFonts w:eastAsiaTheme="minorEastAsia"/>
              </w:rPr>
              <w:t xml:space="preserve">  Home page</w:t>
            </w:r>
          </w:p>
        </w:tc>
        <w:tc>
          <w:tcPr>
            <w:tcW w:w="1418" w:type="dxa"/>
          </w:tcPr>
          <w:p w:rsidR="00B95936" w:rsidRDefault="000D6A01" w:rsidP="00341B5C">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r w:rsidR="00B95936">
              <w:rPr>
                <w:rFonts w:eastAsiaTheme="minorEastAsia"/>
              </w:rPr>
              <w:t>h</w:t>
            </w:r>
          </w:p>
        </w:tc>
        <w:tc>
          <w:tcPr>
            <w:cnfStyle w:val="000010000000" w:firstRow="0" w:lastRow="0" w:firstColumn="0" w:lastColumn="0" w:oddVBand="1" w:evenVBand="0" w:oddHBand="0" w:evenHBand="0" w:firstRowFirstColumn="0" w:firstRowLastColumn="0" w:lastRowFirstColumn="0" w:lastRowLastColumn="0"/>
            <w:tcW w:w="4819" w:type="dxa"/>
          </w:tcPr>
          <w:p w:rsidR="00B95936" w:rsidRDefault="00B7441A" w:rsidP="00341B5C">
            <w:pPr>
              <w:rPr>
                <w:rFonts w:eastAsiaTheme="minorEastAsia"/>
              </w:rPr>
            </w:pPr>
            <w:r>
              <w:rPr>
                <w:rFonts w:eastAsiaTheme="minorEastAsia"/>
              </w:rPr>
              <w:t>Implement</w:t>
            </w:r>
            <w:r w:rsidR="00CA3EC1">
              <w:rPr>
                <w:rFonts w:eastAsiaTheme="minorEastAsia"/>
              </w:rPr>
              <w:t xml:space="preserve"> test cases</w:t>
            </w:r>
            <w:r w:rsidR="00B913BA">
              <w:rPr>
                <w:rFonts w:eastAsiaTheme="minorEastAsia"/>
              </w:rPr>
              <w:t>. Fix bugs and defects.</w:t>
            </w:r>
          </w:p>
        </w:tc>
      </w:tr>
      <w:tr w:rsidR="00B95936" w:rsidTr="00EC1120">
        <w:tc>
          <w:tcPr>
            <w:cnfStyle w:val="000010000000" w:firstRow="0" w:lastRow="0" w:firstColumn="0" w:lastColumn="0" w:oddVBand="1" w:evenVBand="0" w:oddHBand="0" w:evenHBand="0" w:firstRowFirstColumn="0" w:firstRowLastColumn="0" w:lastRowFirstColumn="0" w:lastRowLastColumn="0"/>
            <w:tcW w:w="3397" w:type="dxa"/>
          </w:tcPr>
          <w:p w:rsidR="00B95936" w:rsidRDefault="00B95936" w:rsidP="00E37EFF">
            <w:pPr>
              <w:rPr>
                <w:rFonts w:eastAsiaTheme="minorEastAsia"/>
              </w:rPr>
            </w:pPr>
            <w:r>
              <w:rPr>
                <w:rFonts w:eastAsiaTheme="minorEastAsia"/>
              </w:rPr>
              <w:t xml:space="preserve">  Recording List page</w:t>
            </w:r>
          </w:p>
        </w:tc>
        <w:tc>
          <w:tcPr>
            <w:tcW w:w="1418" w:type="dxa"/>
          </w:tcPr>
          <w:p w:rsidR="00B95936" w:rsidRDefault="00B95936" w:rsidP="00E37EFF">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2h</w:t>
            </w:r>
          </w:p>
        </w:tc>
        <w:tc>
          <w:tcPr>
            <w:cnfStyle w:val="000010000000" w:firstRow="0" w:lastRow="0" w:firstColumn="0" w:lastColumn="0" w:oddVBand="1" w:evenVBand="0" w:oddHBand="0" w:evenHBand="0" w:firstRowFirstColumn="0" w:firstRowLastColumn="0" w:lastRowFirstColumn="0" w:lastRowLastColumn="0"/>
            <w:tcW w:w="4819" w:type="dxa"/>
          </w:tcPr>
          <w:p w:rsidR="00B95936" w:rsidRDefault="00B7441A" w:rsidP="00E37EFF">
            <w:pPr>
              <w:rPr>
                <w:rFonts w:eastAsiaTheme="minorEastAsia"/>
              </w:rPr>
            </w:pPr>
            <w:r>
              <w:rPr>
                <w:rFonts w:eastAsiaTheme="minorEastAsia"/>
              </w:rPr>
              <w:t>“</w:t>
            </w:r>
          </w:p>
        </w:tc>
      </w:tr>
      <w:tr w:rsidR="00B95936" w:rsidTr="00EC112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97" w:type="dxa"/>
          </w:tcPr>
          <w:p w:rsidR="00B95936" w:rsidRDefault="00B95936" w:rsidP="00E37EFF">
            <w:pPr>
              <w:rPr>
                <w:rFonts w:eastAsiaTheme="minorEastAsia"/>
              </w:rPr>
            </w:pPr>
            <w:r>
              <w:rPr>
                <w:rFonts w:eastAsiaTheme="minorEastAsia"/>
              </w:rPr>
              <w:t xml:space="preserve">  Recording pages</w:t>
            </w:r>
          </w:p>
        </w:tc>
        <w:tc>
          <w:tcPr>
            <w:tcW w:w="1418" w:type="dxa"/>
          </w:tcPr>
          <w:p w:rsidR="00B95936" w:rsidRDefault="00B21719" w:rsidP="00E37EFF">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6</w:t>
            </w:r>
            <w:r w:rsidR="00B95936">
              <w:rPr>
                <w:rFonts w:eastAsiaTheme="minorEastAsia"/>
              </w:rPr>
              <w:t>h</w:t>
            </w:r>
          </w:p>
        </w:tc>
        <w:tc>
          <w:tcPr>
            <w:cnfStyle w:val="000010000000" w:firstRow="0" w:lastRow="0" w:firstColumn="0" w:lastColumn="0" w:oddVBand="1" w:evenVBand="0" w:oddHBand="0" w:evenHBand="0" w:firstRowFirstColumn="0" w:firstRowLastColumn="0" w:lastRowFirstColumn="0" w:lastRowLastColumn="0"/>
            <w:tcW w:w="4819" w:type="dxa"/>
          </w:tcPr>
          <w:p w:rsidR="00B95936" w:rsidRDefault="00B7441A" w:rsidP="00E37EFF">
            <w:pPr>
              <w:rPr>
                <w:rFonts w:eastAsiaTheme="minorEastAsia"/>
              </w:rPr>
            </w:pPr>
            <w:r>
              <w:rPr>
                <w:rFonts w:eastAsiaTheme="minorEastAsia"/>
              </w:rPr>
              <w:t>“</w:t>
            </w:r>
          </w:p>
        </w:tc>
      </w:tr>
      <w:tr w:rsidR="00B95936" w:rsidTr="00EC1120">
        <w:tc>
          <w:tcPr>
            <w:cnfStyle w:val="000010000000" w:firstRow="0" w:lastRow="0" w:firstColumn="0" w:lastColumn="0" w:oddVBand="1" w:evenVBand="0" w:oddHBand="0" w:evenHBand="0" w:firstRowFirstColumn="0" w:firstRowLastColumn="0" w:lastRowFirstColumn="0" w:lastRowLastColumn="0"/>
            <w:tcW w:w="3397" w:type="dxa"/>
          </w:tcPr>
          <w:p w:rsidR="00B95936" w:rsidRDefault="00B95936" w:rsidP="00E37EFF">
            <w:pPr>
              <w:rPr>
                <w:rFonts w:eastAsiaTheme="minorEastAsia"/>
              </w:rPr>
            </w:pPr>
            <w:r>
              <w:rPr>
                <w:rFonts w:eastAsiaTheme="minorEastAsia"/>
              </w:rPr>
              <w:t xml:space="preserve">  Musician Information page</w:t>
            </w:r>
          </w:p>
        </w:tc>
        <w:tc>
          <w:tcPr>
            <w:tcW w:w="1418" w:type="dxa"/>
          </w:tcPr>
          <w:p w:rsidR="00B95936" w:rsidRDefault="000D6A01" w:rsidP="00E37EFF">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r w:rsidR="00B95936">
              <w:rPr>
                <w:rFonts w:eastAsiaTheme="minorEastAsia"/>
              </w:rPr>
              <w:t>h</w:t>
            </w:r>
          </w:p>
        </w:tc>
        <w:tc>
          <w:tcPr>
            <w:cnfStyle w:val="000010000000" w:firstRow="0" w:lastRow="0" w:firstColumn="0" w:lastColumn="0" w:oddVBand="1" w:evenVBand="0" w:oddHBand="0" w:evenHBand="0" w:firstRowFirstColumn="0" w:firstRowLastColumn="0" w:lastRowFirstColumn="0" w:lastRowLastColumn="0"/>
            <w:tcW w:w="4819" w:type="dxa"/>
          </w:tcPr>
          <w:p w:rsidR="00B95936" w:rsidRDefault="00B7441A" w:rsidP="00E37EFF">
            <w:pPr>
              <w:rPr>
                <w:rFonts w:eastAsiaTheme="minorEastAsia"/>
              </w:rPr>
            </w:pPr>
            <w:r>
              <w:rPr>
                <w:rFonts w:eastAsiaTheme="minorEastAsia"/>
              </w:rPr>
              <w:t>“</w:t>
            </w:r>
          </w:p>
        </w:tc>
      </w:tr>
      <w:tr w:rsidR="00B95936" w:rsidTr="00EC112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97" w:type="dxa"/>
          </w:tcPr>
          <w:p w:rsidR="00B95936" w:rsidRDefault="00B95936" w:rsidP="00E37EFF">
            <w:pPr>
              <w:rPr>
                <w:rFonts w:eastAsiaTheme="minorEastAsia"/>
              </w:rPr>
            </w:pPr>
            <w:r>
              <w:rPr>
                <w:rFonts w:eastAsiaTheme="minorEastAsia"/>
              </w:rPr>
              <w:t xml:space="preserve">  Blog page</w:t>
            </w:r>
          </w:p>
        </w:tc>
        <w:tc>
          <w:tcPr>
            <w:tcW w:w="1418" w:type="dxa"/>
          </w:tcPr>
          <w:p w:rsidR="00B95936" w:rsidRDefault="000D6A01" w:rsidP="00E37EFF">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r w:rsidR="00B95936">
              <w:rPr>
                <w:rFonts w:eastAsiaTheme="minorEastAsia"/>
              </w:rPr>
              <w:t>h</w:t>
            </w:r>
          </w:p>
        </w:tc>
        <w:tc>
          <w:tcPr>
            <w:cnfStyle w:val="000010000000" w:firstRow="0" w:lastRow="0" w:firstColumn="0" w:lastColumn="0" w:oddVBand="1" w:evenVBand="0" w:oddHBand="0" w:evenHBand="0" w:firstRowFirstColumn="0" w:firstRowLastColumn="0" w:lastRowFirstColumn="0" w:lastRowLastColumn="0"/>
            <w:tcW w:w="4819" w:type="dxa"/>
          </w:tcPr>
          <w:p w:rsidR="00B95936" w:rsidRDefault="00B7441A" w:rsidP="00E37EFF">
            <w:pPr>
              <w:rPr>
                <w:rFonts w:eastAsiaTheme="minorEastAsia"/>
              </w:rPr>
            </w:pPr>
            <w:r>
              <w:rPr>
                <w:rFonts w:eastAsiaTheme="minorEastAsia"/>
              </w:rPr>
              <w:t>“</w:t>
            </w:r>
          </w:p>
        </w:tc>
      </w:tr>
      <w:tr w:rsidR="00B95936" w:rsidTr="00EC1120">
        <w:tc>
          <w:tcPr>
            <w:cnfStyle w:val="000010000000" w:firstRow="0" w:lastRow="0" w:firstColumn="0" w:lastColumn="0" w:oddVBand="1" w:evenVBand="0" w:oddHBand="0" w:evenHBand="0" w:firstRowFirstColumn="0" w:firstRowLastColumn="0" w:lastRowFirstColumn="0" w:lastRowLastColumn="0"/>
            <w:tcW w:w="3397" w:type="dxa"/>
          </w:tcPr>
          <w:p w:rsidR="00B95936" w:rsidRDefault="00B95936" w:rsidP="00E37EFF">
            <w:pPr>
              <w:rPr>
                <w:rFonts w:eastAsiaTheme="minorEastAsia"/>
              </w:rPr>
            </w:pPr>
            <w:r>
              <w:rPr>
                <w:rFonts w:eastAsiaTheme="minorEastAsia"/>
              </w:rPr>
              <w:t xml:space="preserve">  About Us page</w:t>
            </w:r>
          </w:p>
        </w:tc>
        <w:tc>
          <w:tcPr>
            <w:tcW w:w="1418" w:type="dxa"/>
          </w:tcPr>
          <w:p w:rsidR="00B95936" w:rsidRDefault="000D6A01" w:rsidP="00E37EFF">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w:t>
            </w:r>
            <w:r w:rsidR="00B95936">
              <w:rPr>
                <w:rFonts w:eastAsiaTheme="minorEastAsia"/>
              </w:rPr>
              <w:t>h</w:t>
            </w:r>
          </w:p>
        </w:tc>
        <w:tc>
          <w:tcPr>
            <w:cnfStyle w:val="000010000000" w:firstRow="0" w:lastRow="0" w:firstColumn="0" w:lastColumn="0" w:oddVBand="1" w:evenVBand="0" w:oddHBand="0" w:evenHBand="0" w:firstRowFirstColumn="0" w:firstRowLastColumn="0" w:lastRowFirstColumn="0" w:lastRowLastColumn="0"/>
            <w:tcW w:w="4819" w:type="dxa"/>
          </w:tcPr>
          <w:p w:rsidR="00B95936" w:rsidRDefault="00B7441A" w:rsidP="00E37EFF">
            <w:pPr>
              <w:rPr>
                <w:rFonts w:eastAsiaTheme="minorEastAsia"/>
              </w:rPr>
            </w:pPr>
            <w:r>
              <w:rPr>
                <w:rFonts w:eastAsiaTheme="minorEastAsia"/>
              </w:rPr>
              <w:t>“</w:t>
            </w:r>
          </w:p>
        </w:tc>
      </w:tr>
      <w:tr w:rsidR="00B95936" w:rsidTr="00EC112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97" w:type="dxa"/>
          </w:tcPr>
          <w:p w:rsidR="00B95936" w:rsidRDefault="00B95936" w:rsidP="00E37EFF">
            <w:pPr>
              <w:rPr>
                <w:rFonts w:eastAsiaTheme="minorEastAsia"/>
              </w:rPr>
            </w:pPr>
            <w:r>
              <w:rPr>
                <w:rFonts w:eastAsiaTheme="minorEastAsia"/>
              </w:rPr>
              <w:lastRenderedPageBreak/>
              <w:t xml:space="preserve">  Contact Us page</w:t>
            </w:r>
          </w:p>
        </w:tc>
        <w:tc>
          <w:tcPr>
            <w:tcW w:w="1418" w:type="dxa"/>
          </w:tcPr>
          <w:p w:rsidR="00B95936" w:rsidRDefault="000D6A01" w:rsidP="00E37EFF">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w:t>
            </w:r>
            <w:r w:rsidR="00B95936">
              <w:rPr>
                <w:rFonts w:eastAsiaTheme="minorEastAsia"/>
              </w:rPr>
              <w:t>h</w:t>
            </w:r>
          </w:p>
        </w:tc>
        <w:tc>
          <w:tcPr>
            <w:cnfStyle w:val="000010000000" w:firstRow="0" w:lastRow="0" w:firstColumn="0" w:lastColumn="0" w:oddVBand="1" w:evenVBand="0" w:oddHBand="0" w:evenHBand="0" w:firstRowFirstColumn="0" w:firstRowLastColumn="0" w:lastRowFirstColumn="0" w:lastRowLastColumn="0"/>
            <w:tcW w:w="4819" w:type="dxa"/>
          </w:tcPr>
          <w:p w:rsidR="00B95936" w:rsidRDefault="00B7441A" w:rsidP="00E37EFF">
            <w:pPr>
              <w:rPr>
                <w:rFonts w:eastAsiaTheme="minorEastAsia"/>
              </w:rPr>
            </w:pPr>
            <w:r>
              <w:rPr>
                <w:rFonts w:eastAsiaTheme="minorEastAsia"/>
              </w:rPr>
              <w:t>“</w:t>
            </w:r>
          </w:p>
        </w:tc>
      </w:tr>
      <w:tr w:rsidR="00341B5C" w:rsidTr="00EC1120">
        <w:tc>
          <w:tcPr>
            <w:cnfStyle w:val="000010000000" w:firstRow="0" w:lastRow="0" w:firstColumn="0" w:lastColumn="0" w:oddVBand="1" w:evenVBand="0" w:oddHBand="0" w:evenHBand="0" w:firstRowFirstColumn="0" w:firstRowLastColumn="0" w:lastRowFirstColumn="0" w:lastRowLastColumn="0"/>
            <w:tcW w:w="3397" w:type="dxa"/>
            <w:shd w:val="clear" w:color="auto" w:fill="DEEAF6" w:themeFill="accent1" w:themeFillTint="33"/>
          </w:tcPr>
          <w:p w:rsidR="00341B5C" w:rsidRDefault="00341B5C" w:rsidP="00341B5C">
            <w:pPr>
              <w:rPr>
                <w:rFonts w:eastAsiaTheme="minorEastAsia"/>
              </w:rPr>
            </w:pPr>
            <w:r>
              <w:rPr>
                <w:rFonts w:eastAsiaTheme="minorEastAsia"/>
              </w:rPr>
              <w:t xml:space="preserve"> Usability testing</w:t>
            </w:r>
          </w:p>
        </w:tc>
        <w:tc>
          <w:tcPr>
            <w:tcW w:w="1418" w:type="dxa"/>
            <w:shd w:val="clear" w:color="auto" w:fill="DEEAF6" w:themeFill="accent1" w:themeFillTint="33"/>
          </w:tcPr>
          <w:p w:rsidR="00341B5C" w:rsidRDefault="00B21719" w:rsidP="00341B5C">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20h</w:t>
            </w:r>
          </w:p>
        </w:tc>
        <w:tc>
          <w:tcPr>
            <w:cnfStyle w:val="000010000000" w:firstRow="0" w:lastRow="0" w:firstColumn="0" w:lastColumn="0" w:oddVBand="1" w:evenVBand="0" w:oddHBand="0" w:evenHBand="0" w:firstRowFirstColumn="0" w:firstRowLastColumn="0" w:lastRowFirstColumn="0" w:lastRowLastColumn="0"/>
            <w:tcW w:w="4819" w:type="dxa"/>
            <w:shd w:val="clear" w:color="auto" w:fill="DEEAF6" w:themeFill="accent1" w:themeFillTint="33"/>
          </w:tcPr>
          <w:p w:rsidR="00341B5C" w:rsidRDefault="00341B5C" w:rsidP="00341B5C">
            <w:pPr>
              <w:rPr>
                <w:rFonts w:eastAsiaTheme="minorEastAsia"/>
              </w:rPr>
            </w:pPr>
          </w:p>
        </w:tc>
      </w:tr>
      <w:tr w:rsidR="00B7441A" w:rsidTr="00EC112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97" w:type="dxa"/>
          </w:tcPr>
          <w:p w:rsidR="00B7441A" w:rsidRDefault="00B7441A" w:rsidP="00B7441A">
            <w:pPr>
              <w:rPr>
                <w:rFonts w:eastAsiaTheme="minorEastAsia"/>
              </w:rPr>
            </w:pPr>
            <w:r>
              <w:rPr>
                <w:rFonts w:eastAsiaTheme="minorEastAsia"/>
              </w:rPr>
              <w:t xml:space="preserve">  Create test cases</w:t>
            </w:r>
          </w:p>
        </w:tc>
        <w:tc>
          <w:tcPr>
            <w:tcW w:w="1418" w:type="dxa"/>
          </w:tcPr>
          <w:p w:rsidR="00B7441A" w:rsidRDefault="00B7441A" w:rsidP="00B7441A">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4h</w:t>
            </w:r>
          </w:p>
        </w:tc>
        <w:tc>
          <w:tcPr>
            <w:cnfStyle w:val="000010000000" w:firstRow="0" w:lastRow="0" w:firstColumn="0" w:lastColumn="0" w:oddVBand="1" w:evenVBand="0" w:oddHBand="0" w:evenHBand="0" w:firstRowFirstColumn="0" w:firstRowLastColumn="0" w:lastRowFirstColumn="0" w:lastRowLastColumn="0"/>
            <w:tcW w:w="4819" w:type="dxa"/>
          </w:tcPr>
          <w:p w:rsidR="00B7441A" w:rsidRDefault="00B7441A" w:rsidP="00B7441A">
            <w:pPr>
              <w:rPr>
                <w:rFonts w:eastAsiaTheme="minorEastAsia"/>
              </w:rPr>
            </w:pPr>
            <w:r>
              <w:rPr>
                <w:rFonts w:eastAsiaTheme="minorEastAsia"/>
              </w:rPr>
              <w:t>Create test cases</w:t>
            </w:r>
          </w:p>
        </w:tc>
      </w:tr>
      <w:tr w:rsidR="00B7441A" w:rsidTr="00EC1120">
        <w:tc>
          <w:tcPr>
            <w:cnfStyle w:val="000010000000" w:firstRow="0" w:lastRow="0" w:firstColumn="0" w:lastColumn="0" w:oddVBand="1" w:evenVBand="0" w:oddHBand="0" w:evenHBand="0" w:firstRowFirstColumn="0" w:firstRowLastColumn="0" w:lastRowFirstColumn="0" w:lastRowLastColumn="0"/>
            <w:tcW w:w="3397" w:type="dxa"/>
          </w:tcPr>
          <w:p w:rsidR="00B7441A" w:rsidRDefault="00B7441A" w:rsidP="00B7441A">
            <w:pPr>
              <w:rPr>
                <w:rFonts w:eastAsiaTheme="minorEastAsia"/>
              </w:rPr>
            </w:pPr>
            <w:r>
              <w:rPr>
                <w:rFonts w:eastAsiaTheme="minorEastAsia"/>
              </w:rPr>
              <w:t xml:space="preserve">  Implement</w:t>
            </w:r>
          </w:p>
        </w:tc>
        <w:tc>
          <w:tcPr>
            <w:tcW w:w="1418" w:type="dxa"/>
          </w:tcPr>
          <w:p w:rsidR="00B7441A" w:rsidRDefault="00B7441A" w:rsidP="00B7441A">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8h</w:t>
            </w:r>
          </w:p>
        </w:tc>
        <w:tc>
          <w:tcPr>
            <w:cnfStyle w:val="000010000000" w:firstRow="0" w:lastRow="0" w:firstColumn="0" w:lastColumn="0" w:oddVBand="1" w:evenVBand="0" w:oddHBand="0" w:evenHBand="0" w:firstRowFirstColumn="0" w:firstRowLastColumn="0" w:lastRowFirstColumn="0" w:lastRowLastColumn="0"/>
            <w:tcW w:w="4819" w:type="dxa"/>
          </w:tcPr>
          <w:p w:rsidR="00B7441A" w:rsidRDefault="00B7441A" w:rsidP="00B7441A">
            <w:pPr>
              <w:rPr>
                <w:rFonts w:eastAsiaTheme="minorEastAsia"/>
              </w:rPr>
            </w:pPr>
            <w:r>
              <w:rPr>
                <w:rFonts w:eastAsiaTheme="minorEastAsia"/>
              </w:rPr>
              <w:t>Implement</w:t>
            </w:r>
            <w:r w:rsidR="00CA3EC1">
              <w:rPr>
                <w:rFonts w:eastAsiaTheme="minorEastAsia"/>
              </w:rPr>
              <w:t xml:space="preserve"> test cases</w:t>
            </w:r>
          </w:p>
        </w:tc>
      </w:tr>
      <w:tr w:rsidR="00B7441A" w:rsidTr="00EC112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97" w:type="dxa"/>
          </w:tcPr>
          <w:p w:rsidR="00B7441A" w:rsidRDefault="00B7441A" w:rsidP="00B7441A">
            <w:pPr>
              <w:rPr>
                <w:rFonts w:eastAsiaTheme="minorEastAsia"/>
              </w:rPr>
            </w:pPr>
            <w:r>
              <w:rPr>
                <w:rFonts w:eastAsiaTheme="minorEastAsia"/>
              </w:rPr>
              <w:t xml:space="preserve">  </w:t>
            </w:r>
            <w:r w:rsidR="00B913BA">
              <w:rPr>
                <w:rFonts w:eastAsiaTheme="minorEastAsia"/>
              </w:rPr>
              <w:t>Fix</w:t>
            </w:r>
          </w:p>
        </w:tc>
        <w:tc>
          <w:tcPr>
            <w:tcW w:w="1418" w:type="dxa"/>
          </w:tcPr>
          <w:p w:rsidR="00B7441A" w:rsidRDefault="00B7441A" w:rsidP="00B7441A">
            <w:pP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8h</w:t>
            </w:r>
          </w:p>
        </w:tc>
        <w:tc>
          <w:tcPr>
            <w:cnfStyle w:val="000010000000" w:firstRow="0" w:lastRow="0" w:firstColumn="0" w:lastColumn="0" w:oddVBand="1" w:evenVBand="0" w:oddHBand="0" w:evenHBand="0" w:firstRowFirstColumn="0" w:firstRowLastColumn="0" w:lastRowFirstColumn="0" w:lastRowLastColumn="0"/>
            <w:tcW w:w="4819" w:type="dxa"/>
          </w:tcPr>
          <w:p w:rsidR="00B7441A" w:rsidRDefault="00B913BA" w:rsidP="00B7441A">
            <w:pPr>
              <w:rPr>
                <w:rFonts w:eastAsiaTheme="minorEastAsia"/>
              </w:rPr>
            </w:pPr>
            <w:r>
              <w:rPr>
                <w:rFonts w:eastAsiaTheme="minorEastAsia"/>
              </w:rPr>
              <w:t>Fix bugs and defects</w:t>
            </w:r>
          </w:p>
        </w:tc>
      </w:tr>
      <w:tr w:rsidR="00B7441A" w:rsidTr="00EC1120">
        <w:tc>
          <w:tcPr>
            <w:cnfStyle w:val="000010000000" w:firstRow="0" w:lastRow="0" w:firstColumn="0" w:lastColumn="0" w:oddVBand="1" w:evenVBand="0" w:oddHBand="0" w:evenHBand="0" w:firstRowFirstColumn="0" w:firstRowLastColumn="0" w:lastRowFirstColumn="0" w:lastRowLastColumn="0"/>
            <w:tcW w:w="3397" w:type="dxa"/>
            <w:shd w:val="clear" w:color="auto" w:fill="9CC2E5" w:themeFill="accent1" w:themeFillTint="99"/>
          </w:tcPr>
          <w:p w:rsidR="00B7441A" w:rsidRDefault="00B7441A" w:rsidP="00B7441A">
            <w:pPr>
              <w:rPr>
                <w:rFonts w:eastAsiaTheme="minorEastAsia"/>
              </w:rPr>
            </w:pPr>
            <w:r>
              <w:rPr>
                <w:rFonts w:eastAsiaTheme="minorEastAsia"/>
              </w:rPr>
              <w:t>Delivery</w:t>
            </w:r>
          </w:p>
        </w:tc>
        <w:tc>
          <w:tcPr>
            <w:tcW w:w="1418" w:type="dxa"/>
            <w:shd w:val="clear" w:color="auto" w:fill="9CC2E5" w:themeFill="accent1" w:themeFillTint="99"/>
          </w:tcPr>
          <w:p w:rsidR="00B7441A" w:rsidRDefault="00B7441A" w:rsidP="00B7441A">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t>
            </w:r>
          </w:p>
        </w:tc>
        <w:tc>
          <w:tcPr>
            <w:cnfStyle w:val="000010000000" w:firstRow="0" w:lastRow="0" w:firstColumn="0" w:lastColumn="0" w:oddVBand="1" w:evenVBand="0" w:oddHBand="0" w:evenHBand="0" w:firstRowFirstColumn="0" w:firstRowLastColumn="0" w:lastRowFirstColumn="0" w:lastRowLastColumn="0"/>
            <w:tcW w:w="4819" w:type="dxa"/>
            <w:shd w:val="clear" w:color="auto" w:fill="9CC2E5" w:themeFill="accent1" w:themeFillTint="99"/>
          </w:tcPr>
          <w:p w:rsidR="00B7441A" w:rsidRDefault="00B7441A" w:rsidP="00B7441A">
            <w:pPr>
              <w:rPr>
                <w:rFonts w:eastAsiaTheme="minorEastAsia"/>
              </w:rPr>
            </w:pPr>
            <w:r>
              <w:rPr>
                <w:rFonts w:eastAsiaTheme="minorEastAsia"/>
              </w:rPr>
              <w:t>31 October 2016</w:t>
            </w:r>
          </w:p>
        </w:tc>
      </w:tr>
      <w:tr w:rsidR="00B7441A" w:rsidTr="00EC1120">
        <w:trPr>
          <w:cnfStyle w:val="010000000000" w:firstRow="0" w:lastRow="1"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97" w:type="dxa"/>
          </w:tcPr>
          <w:p w:rsidR="00B7441A" w:rsidRPr="007C15B8" w:rsidRDefault="00B7441A" w:rsidP="00B7441A">
            <w:pPr>
              <w:rPr>
                <w:rFonts w:eastAsiaTheme="minorEastAsia"/>
              </w:rPr>
            </w:pPr>
            <w:r w:rsidRPr="007C15B8">
              <w:rPr>
                <w:rFonts w:eastAsiaTheme="minorEastAsia"/>
              </w:rPr>
              <w:t>Total</w:t>
            </w:r>
            <w:r w:rsidR="00774703">
              <w:rPr>
                <w:rFonts w:eastAsiaTheme="minorEastAsia"/>
              </w:rPr>
              <w:t xml:space="preserve"> Time (</w:t>
            </w:r>
            <w:proofErr w:type="spellStart"/>
            <w:r w:rsidR="00774703">
              <w:rPr>
                <w:rFonts w:eastAsiaTheme="minorEastAsia"/>
              </w:rPr>
              <w:t>hrs</w:t>
            </w:r>
            <w:proofErr w:type="spellEnd"/>
            <w:r w:rsidR="00774703">
              <w:rPr>
                <w:rFonts w:eastAsiaTheme="minorEastAsia"/>
              </w:rPr>
              <w:t>)</w:t>
            </w:r>
          </w:p>
        </w:tc>
        <w:tc>
          <w:tcPr>
            <w:tcW w:w="1418" w:type="dxa"/>
          </w:tcPr>
          <w:p w:rsidR="00B7441A" w:rsidRPr="007C15B8" w:rsidRDefault="000D6A01" w:rsidP="00B7441A">
            <w:pPr>
              <w:cnfStyle w:val="010000000000" w:firstRow="0" w:lastRow="1" w:firstColumn="0" w:lastColumn="0" w:oddVBand="0" w:evenVBand="0" w:oddHBand="0" w:evenHBand="0" w:firstRowFirstColumn="0" w:firstRowLastColumn="0" w:lastRowFirstColumn="0" w:lastRowLastColumn="0"/>
              <w:rPr>
                <w:rFonts w:eastAsiaTheme="minorEastAsia"/>
              </w:rPr>
            </w:pPr>
            <w:r>
              <w:rPr>
                <w:rFonts w:eastAsiaTheme="minorEastAsia"/>
              </w:rPr>
              <w:t>9</w:t>
            </w:r>
            <w:r w:rsidR="00724F28">
              <w:rPr>
                <w:rFonts w:eastAsiaTheme="minorEastAsia"/>
              </w:rPr>
              <w:t>6</w:t>
            </w:r>
            <w:r w:rsidR="00B7441A" w:rsidRPr="007C15B8">
              <w:rPr>
                <w:rFonts w:eastAsiaTheme="minorEastAsia"/>
              </w:rPr>
              <w:t>h</w:t>
            </w:r>
          </w:p>
        </w:tc>
        <w:tc>
          <w:tcPr>
            <w:cnfStyle w:val="000010000000" w:firstRow="0" w:lastRow="0" w:firstColumn="0" w:lastColumn="0" w:oddVBand="1" w:evenVBand="0" w:oddHBand="0" w:evenHBand="0" w:firstRowFirstColumn="0" w:firstRowLastColumn="0" w:lastRowFirstColumn="0" w:lastRowLastColumn="0"/>
            <w:tcW w:w="4819" w:type="dxa"/>
          </w:tcPr>
          <w:p w:rsidR="00B7441A" w:rsidRDefault="00B7441A" w:rsidP="00B7441A">
            <w:pPr>
              <w:rPr>
                <w:rFonts w:eastAsiaTheme="minorEastAsia"/>
              </w:rPr>
            </w:pPr>
          </w:p>
        </w:tc>
      </w:tr>
    </w:tbl>
    <w:p w:rsidR="00BC77E5" w:rsidRDefault="00BC77E5" w:rsidP="003E04A0"/>
    <w:p w:rsidR="005C31FB" w:rsidRDefault="005C31FB" w:rsidP="00695E66">
      <w:pPr>
        <w:pStyle w:val="Heading1"/>
      </w:pPr>
      <w:bookmarkStart w:id="77" w:name="_Toc464219061"/>
      <w:r>
        <w:t>Budget</w:t>
      </w:r>
      <w:bookmarkEnd w:id="77"/>
    </w:p>
    <w:p w:rsidR="007E0B24" w:rsidRDefault="00D2446D" w:rsidP="003E04A0">
      <w:r>
        <w:t>Development + 1 year running.</w:t>
      </w:r>
    </w:p>
    <w:tbl>
      <w:tblPr>
        <w:tblStyle w:val="ListTable3-Accent1"/>
        <w:tblW w:w="0" w:type="auto"/>
        <w:tblLook w:val="0060" w:firstRow="1" w:lastRow="1" w:firstColumn="0" w:lastColumn="0" w:noHBand="0" w:noVBand="0"/>
      </w:tblPr>
      <w:tblGrid>
        <w:gridCol w:w="6374"/>
        <w:gridCol w:w="1418"/>
        <w:gridCol w:w="1944"/>
      </w:tblGrid>
      <w:tr w:rsidR="007E0B24" w:rsidTr="00435F7C">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374" w:type="dxa"/>
          </w:tcPr>
          <w:p w:rsidR="007E0B24" w:rsidRDefault="007E0B24" w:rsidP="003E04A0">
            <w:r>
              <w:t>Item</w:t>
            </w:r>
          </w:p>
        </w:tc>
        <w:tc>
          <w:tcPr>
            <w:tcW w:w="1418" w:type="dxa"/>
          </w:tcPr>
          <w:p w:rsidR="007E0B24" w:rsidRDefault="007E0B24" w:rsidP="003E04A0">
            <w:pPr>
              <w:cnfStyle w:val="100000000000" w:firstRow="1" w:lastRow="0" w:firstColumn="0" w:lastColumn="0" w:oddVBand="0" w:evenVBand="0" w:oddHBand="0" w:evenHBand="0" w:firstRowFirstColumn="0" w:firstRowLastColumn="0" w:lastRowFirstColumn="0" w:lastRowLastColumn="0"/>
            </w:pPr>
            <w:r>
              <w:t>Unit price</w:t>
            </w:r>
          </w:p>
        </w:tc>
        <w:tc>
          <w:tcPr>
            <w:cnfStyle w:val="000010000000" w:firstRow="0" w:lastRow="0" w:firstColumn="0" w:lastColumn="0" w:oddVBand="1" w:evenVBand="0" w:oddHBand="0" w:evenHBand="0" w:firstRowFirstColumn="0" w:firstRowLastColumn="0" w:lastRowFirstColumn="0" w:lastRowLastColumn="0"/>
            <w:tcW w:w="1944" w:type="dxa"/>
          </w:tcPr>
          <w:p w:rsidR="007E0B24" w:rsidRDefault="007E0B24" w:rsidP="003E04A0">
            <w:r>
              <w:t>Cost</w:t>
            </w:r>
          </w:p>
        </w:tc>
      </w:tr>
      <w:tr w:rsidR="007E0B24" w:rsidTr="00435F7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374" w:type="dxa"/>
          </w:tcPr>
          <w:p w:rsidR="007E0B24" w:rsidRDefault="007E0B24" w:rsidP="003E04A0">
            <w:r>
              <w:t>Developer</w:t>
            </w:r>
          </w:p>
        </w:tc>
        <w:tc>
          <w:tcPr>
            <w:tcW w:w="1418" w:type="dxa"/>
          </w:tcPr>
          <w:p w:rsidR="007E0B24" w:rsidRDefault="007E0B24" w:rsidP="003E04A0">
            <w:pPr>
              <w:cnfStyle w:val="000000100000" w:firstRow="0" w:lastRow="0" w:firstColumn="0" w:lastColumn="0" w:oddVBand="0" w:evenVBand="0" w:oddHBand="1" w:evenHBand="0" w:firstRowFirstColumn="0" w:firstRowLastColumn="0" w:lastRowFirstColumn="0" w:lastRowLastColumn="0"/>
            </w:pPr>
            <w:r>
              <w:t>$26.00/h</w:t>
            </w:r>
          </w:p>
        </w:tc>
        <w:tc>
          <w:tcPr>
            <w:cnfStyle w:val="000010000000" w:firstRow="0" w:lastRow="0" w:firstColumn="0" w:lastColumn="0" w:oddVBand="1" w:evenVBand="0" w:oddHBand="0" w:evenHBand="0" w:firstRowFirstColumn="0" w:firstRowLastColumn="0" w:lastRowFirstColumn="0" w:lastRowLastColumn="0"/>
            <w:tcW w:w="1944" w:type="dxa"/>
          </w:tcPr>
          <w:p w:rsidR="007E0B24" w:rsidRDefault="00D2446D" w:rsidP="00D2446D">
            <w:pPr>
              <w:jc w:val="right"/>
            </w:pPr>
            <w:r>
              <w:t>$2,4</w:t>
            </w:r>
            <w:r w:rsidR="00724F28">
              <w:t>96</w:t>
            </w:r>
            <w:r>
              <w:t>.00</w:t>
            </w:r>
          </w:p>
        </w:tc>
      </w:tr>
      <w:tr w:rsidR="00D2446D" w:rsidTr="00435F7C">
        <w:tc>
          <w:tcPr>
            <w:cnfStyle w:val="000010000000" w:firstRow="0" w:lastRow="0" w:firstColumn="0" w:lastColumn="0" w:oddVBand="1" w:evenVBand="0" w:oddHBand="0" w:evenHBand="0" w:firstRowFirstColumn="0" w:firstRowLastColumn="0" w:lastRowFirstColumn="0" w:lastRowLastColumn="0"/>
            <w:tcW w:w="6374" w:type="dxa"/>
          </w:tcPr>
          <w:p w:rsidR="00D2446D" w:rsidRDefault="00361437" w:rsidP="00D2446D">
            <w:r>
              <w:t>Support and</w:t>
            </w:r>
            <w:r w:rsidR="00D2446D">
              <w:t xml:space="preserve"> Maintenance</w:t>
            </w:r>
            <w:r w:rsidR="00E15D05">
              <w:t xml:space="preserve"> (</w:t>
            </w:r>
            <w:r w:rsidR="003760B5">
              <w:t>Monthly package</w:t>
            </w:r>
            <w:r w:rsidR="00E15D05">
              <w:t>)</w:t>
            </w:r>
          </w:p>
        </w:tc>
        <w:tc>
          <w:tcPr>
            <w:tcW w:w="1418" w:type="dxa"/>
          </w:tcPr>
          <w:p w:rsidR="00D2446D" w:rsidRDefault="00D2446D" w:rsidP="00D2446D">
            <w:pPr>
              <w:cnfStyle w:val="000000000000" w:firstRow="0" w:lastRow="0" w:firstColumn="0" w:lastColumn="0" w:oddVBand="0" w:evenVBand="0" w:oddHBand="0" w:evenHBand="0" w:firstRowFirstColumn="0" w:firstRowLastColumn="0" w:lastRowFirstColumn="0" w:lastRowLastColumn="0"/>
            </w:pPr>
            <w:r>
              <w:t>$</w:t>
            </w:r>
            <w:r w:rsidR="00724F28">
              <w:t>5</w:t>
            </w:r>
            <w:r>
              <w:t>0.00/month</w:t>
            </w:r>
          </w:p>
        </w:tc>
        <w:tc>
          <w:tcPr>
            <w:cnfStyle w:val="000010000000" w:firstRow="0" w:lastRow="0" w:firstColumn="0" w:lastColumn="0" w:oddVBand="1" w:evenVBand="0" w:oddHBand="0" w:evenHBand="0" w:firstRowFirstColumn="0" w:firstRowLastColumn="0" w:lastRowFirstColumn="0" w:lastRowLastColumn="0"/>
            <w:tcW w:w="1944" w:type="dxa"/>
          </w:tcPr>
          <w:p w:rsidR="00D2446D" w:rsidRDefault="00724F28" w:rsidP="00D2446D">
            <w:pPr>
              <w:jc w:val="right"/>
            </w:pPr>
            <w:r>
              <w:t>$600.00</w:t>
            </w:r>
          </w:p>
        </w:tc>
      </w:tr>
      <w:tr w:rsidR="00D2446D" w:rsidTr="00435F7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374" w:type="dxa"/>
          </w:tcPr>
          <w:p w:rsidR="00D2446D" w:rsidRDefault="00D2446D" w:rsidP="00D2446D">
            <w:r>
              <w:t>Website Hosting Service</w:t>
            </w:r>
            <w:r w:rsidR="00C671EE">
              <w:t xml:space="preserve"> (Using </w:t>
            </w:r>
            <w:proofErr w:type="spellStart"/>
            <w:r w:rsidR="00C671EE">
              <w:t>HostPapa</w:t>
            </w:r>
            <w:proofErr w:type="spellEnd"/>
            <w:r w:rsidR="00C671EE">
              <w:t xml:space="preserve"> Business 1year)</w:t>
            </w:r>
            <w:r w:rsidR="00B147DC">
              <w:t xml:space="preserve"> (incl. GST)</w:t>
            </w:r>
          </w:p>
        </w:tc>
        <w:tc>
          <w:tcPr>
            <w:tcW w:w="1418" w:type="dxa"/>
          </w:tcPr>
          <w:p w:rsidR="00D2446D" w:rsidRDefault="00D2446D" w:rsidP="00D2446D">
            <w:pPr>
              <w:cnfStyle w:val="000000100000" w:firstRow="0" w:lastRow="0" w:firstColumn="0" w:lastColumn="0" w:oddVBand="0" w:evenVBand="0" w:oddHBand="1" w:evenHBand="0" w:firstRowFirstColumn="0" w:firstRowLastColumn="0" w:lastRowFirstColumn="0" w:lastRowLastColumn="0"/>
            </w:pPr>
            <w:r>
              <w:t>$83.40/year</w:t>
            </w:r>
          </w:p>
        </w:tc>
        <w:tc>
          <w:tcPr>
            <w:cnfStyle w:val="000010000000" w:firstRow="0" w:lastRow="0" w:firstColumn="0" w:lastColumn="0" w:oddVBand="1" w:evenVBand="0" w:oddHBand="0" w:evenHBand="0" w:firstRowFirstColumn="0" w:firstRowLastColumn="0" w:lastRowFirstColumn="0" w:lastRowLastColumn="0"/>
            <w:tcW w:w="1944" w:type="dxa"/>
          </w:tcPr>
          <w:p w:rsidR="00D2446D" w:rsidRDefault="00D2446D" w:rsidP="00D2446D">
            <w:pPr>
              <w:jc w:val="right"/>
            </w:pPr>
            <w:r>
              <w:t>$83.40</w:t>
            </w:r>
          </w:p>
        </w:tc>
      </w:tr>
      <w:tr w:rsidR="00D2446D" w:rsidTr="00435F7C">
        <w:tc>
          <w:tcPr>
            <w:cnfStyle w:val="000010000000" w:firstRow="0" w:lastRow="0" w:firstColumn="0" w:lastColumn="0" w:oddVBand="1" w:evenVBand="0" w:oddHBand="0" w:evenHBand="0" w:firstRowFirstColumn="0" w:firstRowLastColumn="0" w:lastRowFirstColumn="0" w:lastRowLastColumn="0"/>
            <w:tcW w:w="6374" w:type="dxa"/>
          </w:tcPr>
          <w:p w:rsidR="00D2446D" w:rsidRDefault="00D2446D" w:rsidP="00D2446D">
            <w:r>
              <w:t>Domain Name Registration</w:t>
            </w:r>
          </w:p>
        </w:tc>
        <w:tc>
          <w:tcPr>
            <w:tcW w:w="1418" w:type="dxa"/>
          </w:tcPr>
          <w:p w:rsidR="00D2446D" w:rsidRDefault="00D2446D" w:rsidP="00D2446D">
            <w:pPr>
              <w:cnfStyle w:val="000000000000" w:firstRow="0" w:lastRow="0" w:firstColumn="0" w:lastColumn="0" w:oddVBand="0" w:evenVBand="0" w:oddHBand="0" w:evenHBand="0" w:firstRowFirstColumn="0" w:firstRowLastColumn="0" w:lastRowFirstColumn="0" w:lastRowLastColumn="0"/>
            </w:pPr>
            <w:r>
              <w:t>$0.00/year</w:t>
            </w:r>
          </w:p>
        </w:tc>
        <w:tc>
          <w:tcPr>
            <w:cnfStyle w:val="000010000000" w:firstRow="0" w:lastRow="0" w:firstColumn="0" w:lastColumn="0" w:oddVBand="1" w:evenVBand="0" w:oddHBand="0" w:evenHBand="0" w:firstRowFirstColumn="0" w:firstRowLastColumn="0" w:lastRowFirstColumn="0" w:lastRowLastColumn="0"/>
            <w:tcW w:w="1944" w:type="dxa"/>
          </w:tcPr>
          <w:p w:rsidR="00D2446D" w:rsidRDefault="00D2446D" w:rsidP="00D2446D">
            <w:pPr>
              <w:jc w:val="right"/>
            </w:pPr>
            <w:r>
              <w:t>$0.00</w:t>
            </w:r>
          </w:p>
        </w:tc>
      </w:tr>
      <w:tr w:rsidR="00B147DC" w:rsidTr="00435F7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374" w:type="dxa"/>
          </w:tcPr>
          <w:p w:rsidR="00B147DC" w:rsidRDefault="00B147DC" w:rsidP="00D2446D">
            <w:r>
              <w:t>GST</w:t>
            </w:r>
            <w:r w:rsidR="00EC114D">
              <w:t xml:space="preserve"> (for Developer and Support and Maintenance)</w:t>
            </w:r>
          </w:p>
        </w:tc>
        <w:tc>
          <w:tcPr>
            <w:tcW w:w="1418" w:type="dxa"/>
          </w:tcPr>
          <w:p w:rsidR="00B147DC" w:rsidRDefault="00B147DC" w:rsidP="00D2446D">
            <w:pPr>
              <w:cnfStyle w:val="000000100000" w:firstRow="0" w:lastRow="0" w:firstColumn="0" w:lastColumn="0" w:oddVBand="0" w:evenVBand="0" w:oddHBand="1" w:evenHBand="0" w:firstRowFirstColumn="0" w:firstRowLastColumn="0" w:lastRowFirstColumn="0" w:lastRowLastColumn="0"/>
            </w:pPr>
            <w:r>
              <w:t>15%</w:t>
            </w:r>
          </w:p>
        </w:tc>
        <w:tc>
          <w:tcPr>
            <w:cnfStyle w:val="000010000000" w:firstRow="0" w:lastRow="0" w:firstColumn="0" w:lastColumn="0" w:oddVBand="1" w:evenVBand="0" w:oddHBand="0" w:evenHBand="0" w:firstRowFirstColumn="0" w:firstRowLastColumn="0" w:lastRowFirstColumn="0" w:lastRowLastColumn="0"/>
            <w:tcW w:w="1944" w:type="dxa"/>
          </w:tcPr>
          <w:p w:rsidR="00B147DC" w:rsidRDefault="00B147DC" w:rsidP="00D2446D">
            <w:pPr>
              <w:jc w:val="right"/>
            </w:pPr>
            <w:r>
              <w:t>$464.40</w:t>
            </w:r>
          </w:p>
        </w:tc>
      </w:tr>
      <w:tr w:rsidR="00D2446D" w:rsidTr="00435F7C">
        <w:trPr>
          <w:cnfStyle w:val="010000000000" w:firstRow="0" w:lastRow="1"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374" w:type="dxa"/>
          </w:tcPr>
          <w:p w:rsidR="00D2446D" w:rsidRDefault="00D2446D" w:rsidP="00D2446D">
            <w:r>
              <w:t>Total</w:t>
            </w:r>
          </w:p>
        </w:tc>
        <w:tc>
          <w:tcPr>
            <w:tcW w:w="1418" w:type="dxa"/>
          </w:tcPr>
          <w:p w:rsidR="00D2446D" w:rsidRDefault="00D2446D" w:rsidP="00D2446D">
            <w:pPr>
              <w:cnfStyle w:val="010000000000" w:firstRow="0" w:lastRow="1" w:firstColumn="0" w:lastColumn="0" w:oddVBand="0" w:evenVBand="0" w:oddHBand="0" w:evenHBand="0" w:firstRowFirstColumn="0" w:firstRowLastColumn="0" w:lastRowFirstColumn="0" w:lastRowLastColumn="0"/>
            </w:pPr>
            <w:r>
              <w:t>-</w:t>
            </w:r>
          </w:p>
        </w:tc>
        <w:tc>
          <w:tcPr>
            <w:cnfStyle w:val="000010000000" w:firstRow="0" w:lastRow="0" w:firstColumn="0" w:lastColumn="0" w:oddVBand="1" w:evenVBand="0" w:oddHBand="0" w:evenHBand="0" w:firstRowFirstColumn="0" w:firstRowLastColumn="0" w:lastRowFirstColumn="0" w:lastRowLastColumn="0"/>
            <w:tcW w:w="1944" w:type="dxa"/>
          </w:tcPr>
          <w:p w:rsidR="00D2446D" w:rsidRPr="00D2446D" w:rsidRDefault="00D2446D" w:rsidP="00D2446D">
            <w:pPr>
              <w:jc w:val="right"/>
              <w:rPr>
                <w:sz w:val="40"/>
                <w:szCs w:val="40"/>
              </w:rPr>
            </w:pPr>
            <w:r w:rsidRPr="00D2446D">
              <w:rPr>
                <w:sz w:val="40"/>
                <w:szCs w:val="40"/>
              </w:rPr>
              <w:t>$</w:t>
            </w:r>
            <w:r w:rsidR="00724F28">
              <w:rPr>
                <w:sz w:val="40"/>
                <w:szCs w:val="40"/>
              </w:rPr>
              <w:t>3,</w:t>
            </w:r>
            <w:r w:rsidR="00B147DC">
              <w:rPr>
                <w:sz w:val="40"/>
                <w:szCs w:val="40"/>
              </w:rPr>
              <w:t>643</w:t>
            </w:r>
            <w:r w:rsidRPr="00D2446D">
              <w:rPr>
                <w:sz w:val="40"/>
                <w:szCs w:val="40"/>
              </w:rPr>
              <w:t>.</w:t>
            </w:r>
            <w:r w:rsidR="00B147DC">
              <w:rPr>
                <w:sz w:val="40"/>
                <w:szCs w:val="40"/>
              </w:rPr>
              <w:t>8</w:t>
            </w:r>
            <w:r w:rsidRPr="00D2446D">
              <w:rPr>
                <w:sz w:val="40"/>
                <w:szCs w:val="40"/>
              </w:rPr>
              <w:t>0</w:t>
            </w:r>
          </w:p>
        </w:tc>
      </w:tr>
    </w:tbl>
    <w:p w:rsidR="007E0B24" w:rsidRDefault="007E0B24" w:rsidP="003E04A0"/>
    <w:p w:rsidR="00361437" w:rsidRDefault="00361437" w:rsidP="00361437">
      <w:pPr>
        <w:pStyle w:val="Heading2"/>
      </w:pPr>
      <w:bookmarkStart w:id="78" w:name="_Toc464219062"/>
      <w:r>
        <w:t>Support and maintenance</w:t>
      </w:r>
      <w:bookmarkEnd w:id="78"/>
    </w:p>
    <w:p w:rsidR="00361437" w:rsidRPr="00361437" w:rsidRDefault="00361437" w:rsidP="00361437">
      <w:pPr>
        <w:rPr>
          <w:rFonts w:eastAsiaTheme="minorEastAsia"/>
        </w:rPr>
      </w:pPr>
      <w:r w:rsidRPr="00361437">
        <w:rPr>
          <w:rFonts w:eastAsiaTheme="minorEastAsia"/>
        </w:rPr>
        <w:t>We have two options:</w:t>
      </w:r>
    </w:p>
    <w:p w:rsidR="00361437" w:rsidRPr="00361437" w:rsidRDefault="00361437" w:rsidP="00361437">
      <w:pPr>
        <w:rPr>
          <w:rFonts w:eastAsiaTheme="minorEastAsia"/>
        </w:rPr>
      </w:pPr>
    </w:p>
    <w:p w:rsidR="00361437" w:rsidRPr="00361437" w:rsidRDefault="00361437" w:rsidP="00361437">
      <w:pPr>
        <w:rPr>
          <w:rFonts w:eastAsiaTheme="minorEastAsia"/>
          <w:b/>
        </w:rPr>
      </w:pPr>
      <w:r w:rsidRPr="00361437">
        <w:rPr>
          <w:rFonts w:eastAsiaTheme="minorEastAsia"/>
          <w:b/>
        </w:rPr>
        <w:t xml:space="preserve">Ad-hoc / Pay </w:t>
      </w:r>
      <w:proofErr w:type="gramStart"/>
      <w:r w:rsidRPr="00361437">
        <w:rPr>
          <w:rFonts w:eastAsiaTheme="minorEastAsia"/>
          <w:b/>
        </w:rPr>
        <w:t>As</w:t>
      </w:r>
      <w:proofErr w:type="gramEnd"/>
      <w:r w:rsidRPr="00361437">
        <w:rPr>
          <w:rFonts w:eastAsiaTheme="minorEastAsia"/>
          <w:b/>
        </w:rPr>
        <w:t xml:space="preserve"> You Go website support</w:t>
      </w:r>
    </w:p>
    <w:p w:rsidR="00361437" w:rsidRDefault="00361437" w:rsidP="00361437">
      <w:pPr>
        <w:ind w:leftChars="100" w:left="210"/>
      </w:pPr>
      <w:r w:rsidRPr="00361437">
        <w:t xml:space="preserve">This works well for many of our customers giving you the option to pay an hourly rate of </w:t>
      </w:r>
      <w:r w:rsidR="00881FE1">
        <w:t>$26</w:t>
      </w:r>
      <w:r w:rsidRPr="00361437">
        <w:t xml:space="preserve"> for any required system updates, content changes, search engine </w:t>
      </w:r>
      <w:r w:rsidRPr="00881FE1">
        <w:rPr>
          <w:lang w:val="en-NZ"/>
        </w:rPr>
        <w:t>optimisation</w:t>
      </w:r>
      <w:r w:rsidRPr="00361437">
        <w:t xml:space="preserve"> or any other type of changes/fixes required on your website as and when you need.</w:t>
      </w:r>
    </w:p>
    <w:p w:rsidR="00881FE1" w:rsidRPr="00361437" w:rsidRDefault="00881FE1" w:rsidP="00361437">
      <w:pPr>
        <w:ind w:leftChars="100" w:left="210"/>
      </w:pPr>
    </w:p>
    <w:p w:rsidR="00361437" w:rsidRPr="00881FE1" w:rsidRDefault="00361437" w:rsidP="00881FE1">
      <w:pPr>
        <w:rPr>
          <w:rFonts w:eastAsiaTheme="minorEastAsia"/>
          <w:b/>
        </w:rPr>
      </w:pPr>
      <w:r w:rsidRPr="00881FE1">
        <w:rPr>
          <w:rFonts w:eastAsiaTheme="minorEastAsia"/>
          <w:b/>
        </w:rPr>
        <w:t>Mont</w:t>
      </w:r>
      <w:r w:rsidR="00203D85">
        <w:rPr>
          <w:rFonts w:eastAsiaTheme="minorEastAsia"/>
          <w:b/>
        </w:rPr>
        <w:t>hly website maintenance package</w:t>
      </w:r>
    </w:p>
    <w:p w:rsidR="00361437" w:rsidRPr="00361437" w:rsidRDefault="00361437" w:rsidP="00361437">
      <w:pPr>
        <w:ind w:leftChars="100" w:left="210"/>
      </w:pPr>
      <w:r w:rsidRPr="00361437">
        <w:t xml:space="preserve">This option provides two hours per month for updates, fixes or any type of content changes, the cost starts from </w:t>
      </w:r>
      <w:r w:rsidR="00881FE1">
        <w:t>$50</w:t>
      </w:r>
      <w:r w:rsidRPr="00361437">
        <w:t xml:space="preserve"> per month. Additional time is then charged at a reduced rate of </w:t>
      </w:r>
      <w:r w:rsidR="00881FE1">
        <w:t>$23</w:t>
      </w:r>
      <w:r w:rsidRPr="00361437">
        <w:t xml:space="preserve"> per hour.</w:t>
      </w:r>
    </w:p>
    <w:p w:rsidR="00361437" w:rsidRPr="00361437" w:rsidRDefault="00361437" w:rsidP="00361437">
      <w:pPr>
        <w:ind w:leftChars="100" w:left="210"/>
      </w:pPr>
      <w:r w:rsidRPr="00361437">
        <w:t>A monthly plan is more cost effective if you have frequent updates</w:t>
      </w:r>
      <w:r w:rsidR="00881FE1">
        <w:t>.</w:t>
      </w:r>
    </w:p>
    <w:p w:rsidR="00361437" w:rsidRPr="00361437" w:rsidRDefault="00361437" w:rsidP="00361437"/>
    <w:sectPr w:rsidR="00361437" w:rsidRPr="00361437" w:rsidSect="008959FE">
      <w:footerReference w:type="default" r:id="rId34"/>
      <w:pgSz w:w="11906" w:h="16838"/>
      <w:pgMar w:top="1418" w:right="1077" w:bottom="1418" w:left="1077"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4DAB" w:rsidRDefault="00C04DAB" w:rsidP="003E04A0">
      <w:r>
        <w:separator/>
      </w:r>
    </w:p>
  </w:endnote>
  <w:endnote w:type="continuationSeparator" w:id="0">
    <w:p w:rsidR="00C04DAB" w:rsidRDefault="00C04DAB" w:rsidP="003E04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Light">
    <w:panose1 w:val="020B0502040204020203"/>
    <w:charset w:val="00"/>
    <w:family w:val="swiss"/>
    <w:pitch w:val="variable"/>
    <w:sig w:usb0="E4002EFF" w:usb1="C000E47F" w:usb2="00000009" w:usb3="00000000" w:csb0="000001FF" w:csb1="00000000"/>
  </w:font>
  <w:font w:name="Meiryo UI">
    <w:panose1 w:val="020B0604030504040204"/>
    <w:charset w:val="80"/>
    <w:family w:val="modern"/>
    <w:pitch w:val="variable"/>
    <w:sig w:usb0="E00002FF" w:usb1="6AC7FFFF"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7971585"/>
      <w:docPartObj>
        <w:docPartGallery w:val="Page Numbers (Bottom of Page)"/>
        <w:docPartUnique/>
      </w:docPartObj>
    </w:sdtPr>
    <w:sdtContent>
      <w:sdt>
        <w:sdtPr>
          <w:id w:val="2112242570"/>
          <w:docPartObj>
            <w:docPartGallery w:val="Page Numbers (Top of Page)"/>
            <w:docPartUnique/>
          </w:docPartObj>
        </w:sdtPr>
        <w:sdtContent>
          <w:p w:rsidR="00A2351B" w:rsidRDefault="00A2351B" w:rsidP="007F534C">
            <w:pPr>
              <w:pStyle w:val="Footer"/>
              <w:jc w:val="right"/>
            </w:pPr>
            <w:r w:rsidRPr="005F515C">
              <w:rPr>
                <w:sz w:val="24"/>
                <w:szCs w:val="24"/>
              </w:rPr>
              <w:fldChar w:fldCharType="begin"/>
            </w:r>
            <w:r w:rsidRPr="005F515C">
              <w:instrText>PAGE</w:instrText>
            </w:r>
            <w:r w:rsidRPr="005F515C">
              <w:rPr>
                <w:sz w:val="24"/>
                <w:szCs w:val="24"/>
              </w:rPr>
              <w:fldChar w:fldCharType="separate"/>
            </w:r>
            <w:r w:rsidR="00A503FB">
              <w:rPr>
                <w:noProof/>
              </w:rPr>
              <w:t>iii</w:t>
            </w:r>
            <w:r w:rsidRPr="005F515C">
              <w:rPr>
                <w:sz w:val="24"/>
                <w:szCs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3044443"/>
      <w:docPartObj>
        <w:docPartGallery w:val="Page Numbers (Bottom of Page)"/>
        <w:docPartUnique/>
      </w:docPartObj>
    </w:sdtPr>
    <w:sdtContent>
      <w:sdt>
        <w:sdtPr>
          <w:id w:val="-438602351"/>
          <w:docPartObj>
            <w:docPartGallery w:val="Page Numbers (Top of Page)"/>
            <w:docPartUnique/>
          </w:docPartObj>
        </w:sdtPr>
        <w:sdtContent>
          <w:p w:rsidR="00A2351B" w:rsidRDefault="00A2351B" w:rsidP="007F534C">
            <w:pPr>
              <w:pStyle w:val="Footer"/>
              <w:jc w:val="right"/>
            </w:pPr>
            <w:r w:rsidRPr="005F515C">
              <w:rPr>
                <w:sz w:val="24"/>
                <w:szCs w:val="24"/>
              </w:rPr>
              <w:fldChar w:fldCharType="begin"/>
            </w:r>
            <w:r w:rsidRPr="005F515C">
              <w:instrText>PAGE</w:instrText>
            </w:r>
            <w:r w:rsidRPr="005F515C">
              <w:rPr>
                <w:sz w:val="24"/>
                <w:szCs w:val="24"/>
              </w:rPr>
              <w:fldChar w:fldCharType="separate"/>
            </w:r>
            <w:r w:rsidR="00A503FB">
              <w:rPr>
                <w:noProof/>
              </w:rPr>
              <w:t>18</w:t>
            </w:r>
            <w:r w:rsidRPr="005F515C">
              <w:rPr>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4DAB" w:rsidRDefault="00C04DAB" w:rsidP="003E04A0">
      <w:r>
        <w:separator/>
      </w:r>
    </w:p>
  </w:footnote>
  <w:footnote w:type="continuationSeparator" w:id="0">
    <w:p w:rsidR="00C04DAB" w:rsidRDefault="00C04DAB" w:rsidP="003E04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C0366"/>
    <w:multiLevelType w:val="hybridMultilevel"/>
    <w:tmpl w:val="3B8E443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FF662B5"/>
    <w:multiLevelType w:val="hybridMultilevel"/>
    <w:tmpl w:val="8B78021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22E739EC"/>
    <w:multiLevelType w:val="hybridMultilevel"/>
    <w:tmpl w:val="ACBE8DD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30A27B0A"/>
    <w:multiLevelType w:val="hybridMultilevel"/>
    <w:tmpl w:val="E77E50A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3D890041"/>
    <w:multiLevelType w:val="hybridMultilevel"/>
    <w:tmpl w:val="CB0AB7C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42742910"/>
    <w:multiLevelType w:val="hybridMultilevel"/>
    <w:tmpl w:val="41B2BFA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53217028"/>
    <w:multiLevelType w:val="hybridMultilevel"/>
    <w:tmpl w:val="1F4E3E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5D5F3E79"/>
    <w:multiLevelType w:val="hybridMultilevel"/>
    <w:tmpl w:val="DBBE9D1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60851534"/>
    <w:multiLevelType w:val="hybridMultilevel"/>
    <w:tmpl w:val="7DF8170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616B0D3E"/>
    <w:multiLevelType w:val="hybridMultilevel"/>
    <w:tmpl w:val="EA683F2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65000691"/>
    <w:multiLevelType w:val="hybridMultilevel"/>
    <w:tmpl w:val="531E026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67F01C82"/>
    <w:multiLevelType w:val="hybridMultilevel"/>
    <w:tmpl w:val="A418C76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68EC6A5F"/>
    <w:multiLevelType w:val="hybridMultilevel"/>
    <w:tmpl w:val="F7AE941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12"/>
  </w:num>
  <w:num w:numId="2">
    <w:abstractNumId w:val="5"/>
  </w:num>
  <w:num w:numId="3">
    <w:abstractNumId w:val="11"/>
  </w:num>
  <w:num w:numId="4">
    <w:abstractNumId w:val="1"/>
  </w:num>
  <w:num w:numId="5">
    <w:abstractNumId w:val="2"/>
  </w:num>
  <w:num w:numId="6">
    <w:abstractNumId w:val="9"/>
  </w:num>
  <w:num w:numId="7">
    <w:abstractNumId w:val="10"/>
  </w:num>
  <w:num w:numId="8">
    <w:abstractNumId w:val="0"/>
  </w:num>
  <w:num w:numId="9">
    <w:abstractNumId w:val="7"/>
  </w:num>
  <w:num w:numId="10">
    <w:abstractNumId w:val="3"/>
  </w:num>
  <w:num w:numId="11">
    <w:abstractNumId w:val="4"/>
  </w:num>
  <w:num w:numId="12">
    <w:abstractNumId w:val="6"/>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杉村哲">
    <w15:presenceInfo w15:providerId="Windows Live" w15:userId="e3e13204d65ff64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trackRevisions/>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31FB"/>
    <w:rsid w:val="00000C37"/>
    <w:rsid w:val="00003A75"/>
    <w:rsid w:val="000042EB"/>
    <w:rsid w:val="00010CEE"/>
    <w:rsid w:val="000117FC"/>
    <w:rsid w:val="0001340D"/>
    <w:rsid w:val="0003678D"/>
    <w:rsid w:val="00041873"/>
    <w:rsid w:val="00042D6A"/>
    <w:rsid w:val="00043EC3"/>
    <w:rsid w:val="00044381"/>
    <w:rsid w:val="00045BA7"/>
    <w:rsid w:val="00046CA4"/>
    <w:rsid w:val="0005202F"/>
    <w:rsid w:val="0005550F"/>
    <w:rsid w:val="00056556"/>
    <w:rsid w:val="0005778A"/>
    <w:rsid w:val="00084186"/>
    <w:rsid w:val="0008558D"/>
    <w:rsid w:val="00085CE9"/>
    <w:rsid w:val="0008730D"/>
    <w:rsid w:val="000976FA"/>
    <w:rsid w:val="000A496D"/>
    <w:rsid w:val="000B0765"/>
    <w:rsid w:val="000B4CEF"/>
    <w:rsid w:val="000D1A3F"/>
    <w:rsid w:val="000D30DA"/>
    <w:rsid w:val="000D5DC1"/>
    <w:rsid w:val="000D6A01"/>
    <w:rsid w:val="000D7980"/>
    <w:rsid w:val="000F109E"/>
    <w:rsid w:val="00100F33"/>
    <w:rsid w:val="001052D4"/>
    <w:rsid w:val="001060B1"/>
    <w:rsid w:val="0011029D"/>
    <w:rsid w:val="00124718"/>
    <w:rsid w:val="001253A6"/>
    <w:rsid w:val="00141036"/>
    <w:rsid w:val="00141798"/>
    <w:rsid w:val="0015092C"/>
    <w:rsid w:val="0015692D"/>
    <w:rsid w:val="00156B4D"/>
    <w:rsid w:val="0017531D"/>
    <w:rsid w:val="00181E4C"/>
    <w:rsid w:val="0018593F"/>
    <w:rsid w:val="0019716E"/>
    <w:rsid w:val="001978CE"/>
    <w:rsid w:val="001B7A39"/>
    <w:rsid w:val="001C1231"/>
    <w:rsid w:val="001C2582"/>
    <w:rsid w:val="001C2E1E"/>
    <w:rsid w:val="001C31DF"/>
    <w:rsid w:val="001C7B94"/>
    <w:rsid w:val="001F1FDA"/>
    <w:rsid w:val="001F2DFB"/>
    <w:rsid w:val="001F74AA"/>
    <w:rsid w:val="00203D85"/>
    <w:rsid w:val="00204390"/>
    <w:rsid w:val="0020697B"/>
    <w:rsid w:val="002216F5"/>
    <w:rsid w:val="00236691"/>
    <w:rsid w:val="00236B3B"/>
    <w:rsid w:val="00240912"/>
    <w:rsid w:val="00250B2C"/>
    <w:rsid w:val="00253E9F"/>
    <w:rsid w:val="0025679D"/>
    <w:rsid w:val="00262473"/>
    <w:rsid w:val="00262F0A"/>
    <w:rsid w:val="00266393"/>
    <w:rsid w:val="002762DB"/>
    <w:rsid w:val="00284328"/>
    <w:rsid w:val="00286CF0"/>
    <w:rsid w:val="002966E8"/>
    <w:rsid w:val="00297BB7"/>
    <w:rsid w:val="002F466B"/>
    <w:rsid w:val="002F5B5A"/>
    <w:rsid w:val="002F5E04"/>
    <w:rsid w:val="00303192"/>
    <w:rsid w:val="00305FE9"/>
    <w:rsid w:val="00307D35"/>
    <w:rsid w:val="00310B8B"/>
    <w:rsid w:val="003150EF"/>
    <w:rsid w:val="00327D56"/>
    <w:rsid w:val="00335625"/>
    <w:rsid w:val="00341B5C"/>
    <w:rsid w:val="00352AFF"/>
    <w:rsid w:val="00354634"/>
    <w:rsid w:val="00361437"/>
    <w:rsid w:val="00362779"/>
    <w:rsid w:val="00363223"/>
    <w:rsid w:val="00370911"/>
    <w:rsid w:val="0037539C"/>
    <w:rsid w:val="00375C0E"/>
    <w:rsid w:val="003760B5"/>
    <w:rsid w:val="00377B13"/>
    <w:rsid w:val="00386086"/>
    <w:rsid w:val="00391862"/>
    <w:rsid w:val="003938FE"/>
    <w:rsid w:val="00397283"/>
    <w:rsid w:val="003A12D0"/>
    <w:rsid w:val="003A3625"/>
    <w:rsid w:val="003A6A4B"/>
    <w:rsid w:val="003A6AFD"/>
    <w:rsid w:val="003B2E18"/>
    <w:rsid w:val="003B4B71"/>
    <w:rsid w:val="003C09E9"/>
    <w:rsid w:val="003C5B42"/>
    <w:rsid w:val="003D0E5F"/>
    <w:rsid w:val="003D1378"/>
    <w:rsid w:val="003D2A95"/>
    <w:rsid w:val="003D3F20"/>
    <w:rsid w:val="003E04A0"/>
    <w:rsid w:val="003E163A"/>
    <w:rsid w:val="003E7641"/>
    <w:rsid w:val="003F5042"/>
    <w:rsid w:val="00405061"/>
    <w:rsid w:val="00405212"/>
    <w:rsid w:val="0040729F"/>
    <w:rsid w:val="00424E44"/>
    <w:rsid w:val="004303E1"/>
    <w:rsid w:val="00430916"/>
    <w:rsid w:val="00435F7C"/>
    <w:rsid w:val="00440F01"/>
    <w:rsid w:val="004412C1"/>
    <w:rsid w:val="00461A53"/>
    <w:rsid w:val="00495336"/>
    <w:rsid w:val="00497A32"/>
    <w:rsid w:val="004B1508"/>
    <w:rsid w:val="004B26B3"/>
    <w:rsid w:val="004C6B95"/>
    <w:rsid w:val="004D00B8"/>
    <w:rsid w:val="004D4157"/>
    <w:rsid w:val="004E716E"/>
    <w:rsid w:val="004E7CC9"/>
    <w:rsid w:val="004F422B"/>
    <w:rsid w:val="00503C9E"/>
    <w:rsid w:val="0050792A"/>
    <w:rsid w:val="00512C0E"/>
    <w:rsid w:val="00513B8F"/>
    <w:rsid w:val="00536300"/>
    <w:rsid w:val="00540C17"/>
    <w:rsid w:val="005547CA"/>
    <w:rsid w:val="00565449"/>
    <w:rsid w:val="00565CB4"/>
    <w:rsid w:val="005731D8"/>
    <w:rsid w:val="0058281D"/>
    <w:rsid w:val="00584ECC"/>
    <w:rsid w:val="00586D7B"/>
    <w:rsid w:val="0059138E"/>
    <w:rsid w:val="00591C8D"/>
    <w:rsid w:val="005A27FB"/>
    <w:rsid w:val="005A51DF"/>
    <w:rsid w:val="005A68B3"/>
    <w:rsid w:val="005B1EE1"/>
    <w:rsid w:val="005B37F8"/>
    <w:rsid w:val="005B3BE0"/>
    <w:rsid w:val="005B45F9"/>
    <w:rsid w:val="005C31FB"/>
    <w:rsid w:val="005D3BFB"/>
    <w:rsid w:val="005E447B"/>
    <w:rsid w:val="005E7E48"/>
    <w:rsid w:val="005F0A14"/>
    <w:rsid w:val="005F1A3D"/>
    <w:rsid w:val="005F515C"/>
    <w:rsid w:val="00606219"/>
    <w:rsid w:val="00615306"/>
    <w:rsid w:val="00616372"/>
    <w:rsid w:val="00617CB9"/>
    <w:rsid w:val="00630F9E"/>
    <w:rsid w:val="00644B81"/>
    <w:rsid w:val="0065146F"/>
    <w:rsid w:val="006605CE"/>
    <w:rsid w:val="00660B5E"/>
    <w:rsid w:val="006637CA"/>
    <w:rsid w:val="00663FD4"/>
    <w:rsid w:val="00672AAB"/>
    <w:rsid w:val="00680721"/>
    <w:rsid w:val="00681BC7"/>
    <w:rsid w:val="00685896"/>
    <w:rsid w:val="00695E66"/>
    <w:rsid w:val="0069718C"/>
    <w:rsid w:val="006A081E"/>
    <w:rsid w:val="006A3B11"/>
    <w:rsid w:val="006B6531"/>
    <w:rsid w:val="006C5391"/>
    <w:rsid w:val="006D2883"/>
    <w:rsid w:val="006D2E0C"/>
    <w:rsid w:val="006D4265"/>
    <w:rsid w:val="006D5852"/>
    <w:rsid w:val="006D7198"/>
    <w:rsid w:val="006E7A05"/>
    <w:rsid w:val="006F1C10"/>
    <w:rsid w:val="007073DF"/>
    <w:rsid w:val="00724F28"/>
    <w:rsid w:val="00726615"/>
    <w:rsid w:val="007310F8"/>
    <w:rsid w:val="00732E89"/>
    <w:rsid w:val="00734E16"/>
    <w:rsid w:val="007376A7"/>
    <w:rsid w:val="0074099B"/>
    <w:rsid w:val="00752C15"/>
    <w:rsid w:val="00753D44"/>
    <w:rsid w:val="00760A44"/>
    <w:rsid w:val="00772F5B"/>
    <w:rsid w:val="00774061"/>
    <w:rsid w:val="00774703"/>
    <w:rsid w:val="00780940"/>
    <w:rsid w:val="00781E47"/>
    <w:rsid w:val="00782B5B"/>
    <w:rsid w:val="00791130"/>
    <w:rsid w:val="0079253E"/>
    <w:rsid w:val="00795004"/>
    <w:rsid w:val="007A1638"/>
    <w:rsid w:val="007A7490"/>
    <w:rsid w:val="007B1B08"/>
    <w:rsid w:val="007B1E22"/>
    <w:rsid w:val="007C15B8"/>
    <w:rsid w:val="007C36DA"/>
    <w:rsid w:val="007C623E"/>
    <w:rsid w:val="007C7EC5"/>
    <w:rsid w:val="007D0EA1"/>
    <w:rsid w:val="007D14BA"/>
    <w:rsid w:val="007D1558"/>
    <w:rsid w:val="007D7A50"/>
    <w:rsid w:val="007E0B24"/>
    <w:rsid w:val="007F1B73"/>
    <w:rsid w:val="007F534C"/>
    <w:rsid w:val="00826D3C"/>
    <w:rsid w:val="00826E43"/>
    <w:rsid w:val="0083096C"/>
    <w:rsid w:val="00830CDF"/>
    <w:rsid w:val="0084033C"/>
    <w:rsid w:val="00854428"/>
    <w:rsid w:val="008603FC"/>
    <w:rsid w:val="008605B5"/>
    <w:rsid w:val="008633FD"/>
    <w:rsid w:val="00865051"/>
    <w:rsid w:val="00876203"/>
    <w:rsid w:val="00876DE2"/>
    <w:rsid w:val="00877F8C"/>
    <w:rsid w:val="00881FE1"/>
    <w:rsid w:val="0088708A"/>
    <w:rsid w:val="00887206"/>
    <w:rsid w:val="008959FE"/>
    <w:rsid w:val="008960A1"/>
    <w:rsid w:val="008960EB"/>
    <w:rsid w:val="008A06D5"/>
    <w:rsid w:val="008A6A92"/>
    <w:rsid w:val="008B2375"/>
    <w:rsid w:val="008C1F7C"/>
    <w:rsid w:val="008C449A"/>
    <w:rsid w:val="008C5A04"/>
    <w:rsid w:val="008C5DE7"/>
    <w:rsid w:val="008D5A56"/>
    <w:rsid w:val="008D6DAF"/>
    <w:rsid w:val="008E661A"/>
    <w:rsid w:val="008E6D6A"/>
    <w:rsid w:val="008F0880"/>
    <w:rsid w:val="009001B6"/>
    <w:rsid w:val="009016DC"/>
    <w:rsid w:val="009017EC"/>
    <w:rsid w:val="0090474A"/>
    <w:rsid w:val="0090557A"/>
    <w:rsid w:val="0090789D"/>
    <w:rsid w:val="00912B0E"/>
    <w:rsid w:val="00912C26"/>
    <w:rsid w:val="009159C0"/>
    <w:rsid w:val="00917579"/>
    <w:rsid w:val="00925A4C"/>
    <w:rsid w:val="00925C25"/>
    <w:rsid w:val="00927E40"/>
    <w:rsid w:val="00931403"/>
    <w:rsid w:val="00933C7B"/>
    <w:rsid w:val="009364FC"/>
    <w:rsid w:val="00954E1C"/>
    <w:rsid w:val="0096293C"/>
    <w:rsid w:val="00962FBB"/>
    <w:rsid w:val="009706F9"/>
    <w:rsid w:val="009874F7"/>
    <w:rsid w:val="00996E2B"/>
    <w:rsid w:val="009B37F0"/>
    <w:rsid w:val="009C3067"/>
    <w:rsid w:val="009D13B3"/>
    <w:rsid w:val="009F00C0"/>
    <w:rsid w:val="009F08A3"/>
    <w:rsid w:val="009F4D3C"/>
    <w:rsid w:val="009F57FB"/>
    <w:rsid w:val="00A02440"/>
    <w:rsid w:val="00A031A5"/>
    <w:rsid w:val="00A11DEA"/>
    <w:rsid w:val="00A168CB"/>
    <w:rsid w:val="00A17C27"/>
    <w:rsid w:val="00A2351B"/>
    <w:rsid w:val="00A24FAA"/>
    <w:rsid w:val="00A26DDA"/>
    <w:rsid w:val="00A33702"/>
    <w:rsid w:val="00A34FF3"/>
    <w:rsid w:val="00A41564"/>
    <w:rsid w:val="00A45525"/>
    <w:rsid w:val="00A45C3B"/>
    <w:rsid w:val="00A46E71"/>
    <w:rsid w:val="00A47847"/>
    <w:rsid w:val="00A503FB"/>
    <w:rsid w:val="00A5132D"/>
    <w:rsid w:val="00A54C98"/>
    <w:rsid w:val="00A91D69"/>
    <w:rsid w:val="00A91FC4"/>
    <w:rsid w:val="00AB6C50"/>
    <w:rsid w:val="00AC0840"/>
    <w:rsid w:val="00AD3075"/>
    <w:rsid w:val="00AD54F4"/>
    <w:rsid w:val="00AE11FE"/>
    <w:rsid w:val="00AE2B66"/>
    <w:rsid w:val="00AE3BBE"/>
    <w:rsid w:val="00B006BA"/>
    <w:rsid w:val="00B011DE"/>
    <w:rsid w:val="00B147DC"/>
    <w:rsid w:val="00B160E4"/>
    <w:rsid w:val="00B21719"/>
    <w:rsid w:val="00B32760"/>
    <w:rsid w:val="00B37D4E"/>
    <w:rsid w:val="00B50420"/>
    <w:rsid w:val="00B51616"/>
    <w:rsid w:val="00B5323F"/>
    <w:rsid w:val="00B532D7"/>
    <w:rsid w:val="00B61525"/>
    <w:rsid w:val="00B738EF"/>
    <w:rsid w:val="00B7441A"/>
    <w:rsid w:val="00B828BE"/>
    <w:rsid w:val="00B913BA"/>
    <w:rsid w:val="00B95936"/>
    <w:rsid w:val="00B95D37"/>
    <w:rsid w:val="00B97169"/>
    <w:rsid w:val="00B97DEE"/>
    <w:rsid w:val="00BB09AA"/>
    <w:rsid w:val="00BB4461"/>
    <w:rsid w:val="00BC77E5"/>
    <w:rsid w:val="00BD52D3"/>
    <w:rsid w:val="00BD7605"/>
    <w:rsid w:val="00BE0172"/>
    <w:rsid w:val="00BE449B"/>
    <w:rsid w:val="00BF17DB"/>
    <w:rsid w:val="00C041E0"/>
    <w:rsid w:val="00C04DAB"/>
    <w:rsid w:val="00C06B87"/>
    <w:rsid w:val="00C23AE8"/>
    <w:rsid w:val="00C24E21"/>
    <w:rsid w:val="00C318E5"/>
    <w:rsid w:val="00C561A2"/>
    <w:rsid w:val="00C6113C"/>
    <w:rsid w:val="00C65ABD"/>
    <w:rsid w:val="00C671EE"/>
    <w:rsid w:val="00C67DCD"/>
    <w:rsid w:val="00C77945"/>
    <w:rsid w:val="00C81F44"/>
    <w:rsid w:val="00C9336E"/>
    <w:rsid w:val="00CA337D"/>
    <w:rsid w:val="00CA3EC1"/>
    <w:rsid w:val="00CC338D"/>
    <w:rsid w:val="00CC68CA"/>
    <w:rsid w:val="00CE33DB"/>
    <w:rsid w:val="00CE7CEA"/>
    <w:rsid w:val="00CF02B0"/>
    <w:rsid w:val="00CF16E7"/>
    <w:rsid w:val="00CF3773"/>
    <w:rsid w:val="00D01F52"/>
    <w:rsid w:val="00D17E77"/>
    <w:rsid w:val="00D20C2A"/>
    <w:rsid w:val="00D22361"/>
    <w:rsid w:val="00D23E47"/>
    <w:rsid w:val="00D2446D"/>
    <w:rsid w:val="00D31F3E"/>
    <w:rsid w:val="00D3244D"/>
    <w:rsid w:val="00D346DA"/>
    <w:rsid w:val="00D3612A"/>
    <w:rsid w:val="00D42E50"/>
    <w:rsid w:val="00D47063"/>
    <w:rsid w:val="00D47590"/>
    <w:rsid w:val="00D518E5"/>
    <w:rsid w:val="00D52467"/>
    <w:rsid w:val="00D54317"/>
    <w:rsid w:val="00D556F6"/>
    <w:rsid w:val="00D666A0"/>
    <w:rsid w:val="00D66FB1"/>
    <w:rsid w:val="00D779C8"/>
    <w:rsid w:val="00D8005C"/>
    <w:rsid w:val="00D849BC"/>
    <w:rsid w:val="00D86D59"/>
    <w:rsid w:val="00D93BE5"/>
    <w:rsid w:val="00DA04A0"/>
    <w:rsid w:val="00DA3376"/>
    <w:rsid w:val="00DB1F95"/>
    <w:rsid w:val="00DB2764"/>
    <w:rsid w:val="00DC1723"/>
    <w:rsid w:val="00DD19BC"/>
    <w:rsid w:val="00DE078D"/>
    <w:rsid w:val="00DF5F89"/>
    <w:rsid w:val="00E136EF"/>
    <w:rsid w:val="00E15D05"/>
    <w:rsid w:val="00E17599"/>
    <w:rsid w:val="00E3379C"/>
    <w:rsid w:val="00E37EFF"/>
    <w:rsid w:val="00E611A6"/>
    <w:rsid w:val="00E6186A"/>
    <w:rsid w:val="00E6436D"/>
    <w:rsid w:val="00E66A1D"/>
    <w:rsid w:val="00E80D7F"/>
    <w:rsid w:val="00E83EDF"/>
    <w:rsid w:val="00E848CF"/>
    <w:rsid w:val="00E92451"/>
    <w:rsid w:val="00E94736"/>
    <w:rsid w:val="00EA05E2"/>
    <w:rsid w:val="00EB3CE1"/>
    <w:rsid w:val="00EC1120"/>
    <w:rsid w:val="00EC114D"/>
    <w:rsid w:val="00EF3E23"/>
    <w:rsid w:val="00F04AFF"/>
    <w:rsid w:val="00F06B43"/>
    <w:rsid w:val="00F25D75"/>
    <w:rsid w:val="00F37692"/>
    <w:rsid w:val="00F405F0"/>
    <w:rsid w:val="00F427F4"/>
    <w:rsid w:val="00F4456E"/>
    <w:rsid w:val="00F44F6C"/>
    <w:rsid w:val="00F57557"/>
    <w:rsid w:val="00F60F09"/>
    <w:rsid w:val="00F64241"/>
    <w:rsid w:val="00F7661F"/>
    <w:rsid w:val="00F84195"/>
    <w:rsid w:val="00F90B85"/>
    <w:rsid w:val="00F94DA1"/>
    <w:rsid w:val="00F975D6"/>
    <w:rsid w:val="00F97BEB"/>
    <w:rsid w:val="00FA019F"/>
    <w:rsid w:val="00FA1EF9"/>
    <w:rsid w:val="00FA2774"/>
    <w:rsid w:val="00FA2947"/>
    <w:rsid w:val="00FA5D37"/>
    <w:rsid w:val="00FA7DCD"/>
    <w:rsid w:val="00FC6014"/>
    <w:rsid w:val="00FD2DBC"/>
    <w:rsid w:val="00FF41E7"/>
    <w:rsid w:val="00FF468D"/>
    <w:rsid w:val="00FF68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chartTrackingRefBased/>
  <w15:docId w15:val="{57645B89-E263-4425-91EC-6F6111B36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E04A0"/>
    <w:pPr>
      <w:widowControl w:val="0"/>
      <w:jc w:val="both"/>
    </w:pPr>
    <w:rPr>
      <w:rFonts w:ascii="Times New Roman" w:eastAsia="Times New Roman" w:hAnsi="Times New Roman" w:cs="Times New Roman"/>
    </w:rPr>
  </w:style>
  <w:style w:type="paragraph" w:styleId="Heading1">
    <w:name w:val="heading 1"/>
    <w:basedOn w:val="Normal"/>
    <w:next w:val="Normal"/>
    <w:link w:val="Heading1Char"/>
    <w:uiPriority w:val="9"/>
    <w:qFormat/>
    <w:rsid w:val="00695E66"/>
    <w:pPr>
      <w:keepNext/>
      <w:pBdr>
        <w:bottom w:val="single" w:sz="4" w:space="1" w:color="5B9BD5" w:themeColor="accent1"/>
      </w:pBdr>
      <w:spacing w:afterLines="50" w:after="180"/>
      <w:outlineLvl w:val="0"/>
    </w:pPr>
    <w:rPr>
      <w:rFonts w:ascii="Segoe UI Light" w:eastAsia="Meiryo UI" w:hAnsi="Segoe UI Light" w:cs="Segoe UI Light"/>
      <w:color w:val="5B9BD5" w:themeColor="accent1"/>
      <w:sz w:val="36"/>
      <w:szCs w:val="24"/>
    </w:rPr>
  </w:style>
  <w:style w:type="paragraph" w:styleId="Heading2">
    <w:name w:val="heading 2"/>
    <w:basedOn w:val="Normal"/>
    <w:next w:val="Normal"/>
    <w:link w:val="Heading2Char"/>
    <w:uiPriority w:val="9"/>
    <w:unhideWhenUsed/>
    <w:qFormat/>
    <w:rsid w:val="00695E66"/>
    <w:pPr>
      <w:keepNext/>
      <w:outlineLvl w:val="1"/>
    </w:pPr>
    <w:rPr>
      <w:rFonts w:ascii="Segoe UI Light" w:eastAsia="Segoe UI Light" w:hAnsi="Segoe UI Light" w:cs="Segoe UI Light"/>
      <w:color w:val="5B9BD5" w:themeColor="accent1"/>
      <w:sz w:val="28"/>
    </w:rPr>
  </w:style>
  <w:style w:type="paragraph" w:styleId="Heading3">
    <w:name w:val="heading 3"/>
    <w:basedOn w:val="Normal"/>
    <w:next w:val="Normal"/>
    <w:link w:val="Heading3Char"/>
    <w:uiPriority w:val="9"/>
    <w:unhideWhenUsed/>
    <w:qFormat/>
    <w:rsid w:val="00753D44"/>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5E66"/>
    <w:rPr>
      <w:rFonts w:ascii="Segoe UI Light" w:eastAsia="Meiryo UI" w:hAnsi="Segoe UI Light" w:cs="Segoe UI Light"/>
      <w:color w:val="5B9BD5" w:themeColor="accent1"/>
      <w:sz w:val="36"/>
      <w:szCs w:val="24"/>
    </w:rPr>
  </w:style>
  <w:style w:type="paragraph" w:styleId="ListParagraph">
    <w:name w:val="List Paragraph"/>
    <w:basedOn w:val="Normal"/>
    <w:uiPriority w:val="34"/>
    <w:qFormat/>
    <w:rsid w:val="003E163A"/>
    <w:pPr>
      <w:ind w:leftChars="400" w:left="840"/>
    </w:pPr>
  </w:style>
  <w:style w:type="character" w:customStyle="1" w:styleId="Heading2Char">
    <w:name w:val="Heading 2 Char"/>
    <w:basedOn w:val="DefaultParagraphFont"/>
    <w:link w:val="Heading2"/>
    <w:uiPriority w:val="9"/>
    <w:rsid w:val="00695E66"/>
    <w:rPr>
      <w:rFonts w:ascii="Segoe UI Light" w:eastAsia="Segoe UI Light" w:hAnsi="Segoe UI Light" w:cs="Segoe UI Light"/>
      <w:color w:val="5B9BD5" w:themeColor="accent1"/>
      <w:sz w:val="28"/>
    </w:rPr>
  </w:style>
  <w:style w:type="table" w:styleId="TableGrid">
    <w:name w:val="Table Grid"/>
    <w:basedOn w:val="TableNormal"/>
    <w:uiPriority w:val="39"/>
    <w:rsid w:val="00F445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F4456E"/>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NormalWeb">
    <w:name w:val="Normal (Web)"/>
    <w:basedOn w:val="Normal"/>
    <w:uiPriority w:val="99"/>
    <w:semiHidden/>
    <w:unhideWhenUsed/>
    <w:rsid w:val="00EB3CE1"/>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Header">
    <w:name w:val="header"/>
    <w:basedOn w:val="Normal"/>
    <w:link w:val="HeaderChar"/>
    <w:uiPriority w:val="99"/>
    <w:unhideWhenUsed/>
    <w:rsid w:val="00CC68CA"/>
    <w:pPr>
      <w:tabs>
        <w:tab w:val="center" w:pos="4252"/>
        <w:tab w:val="right" w:pos="8504"/>
      </w:tabs>
      <w:snapToGrid w:val="0"/>
    </w:pPr>
  </w:style>
  <w:style w:type="character" w:customStyle="1" w:styleId="HeaderChar">
    <w:name w:val="Header Char"/>
    <w:basedOn w:val="DefaultParagraphFont"/>
    <w:link w:val="Header"/>
    <w:uiPriority w:val="99"/>
    <w:rsid w:val="00CC68CA"/>
  </w:style>
  <w:style w:type="paragraph" w:styleId="Footer">
    <w:name w:val="footer"/>
    <w:basedOn w:val="Normal"/>
    <w:link w:val="FooterChar"/>
    <w:uiPriority w:val="99"/>
    <w:unhideWhenUsed/>
    <w:rsid w:val="00CC68CA"/>
    <w:pPr>
      <w:tabs>
        <w:tab w:val="center" w:pos="4252"/>
        <w:tab w:val="right" w:pos="8504"/>
      </w:tabs>
      <w:snapToGrid w:val="0"/>
    </w:pPr>
  </w:style>
  <w:style w:type="character" w:customStyle="1" w:styleId="FooterChar">
    <w:name w:val="Footer Char"/>
    <w:basedOn w:val="DefaultParagraphFont"/>
    <w:link w:val="Footer"/>
    <w:uiPriority w:val="99"/>
    <w:rsid w:val="00CC68CA"/>
  </w:style>
  <w:style w:type="character" w:styleId="Hyperlink">
    <w:name w:val="Hyperlink"/>
    <w:basedOn w:val="DefaultParagraphFont"/>
    <w:uiPriority w:val="99"/>
    <w:unhideWhenUsed/>
    <w:rsid w:val="00044381"/>
    <w:rPr>
      <w:color w:val="0563C1" w:themeColor="hyperlink"/>
      <w:u w:val="single"/>
    </w:rPr>
  </w:style>
  <w:style w:type="character" w:styleId="IntenseReference">
    <w:name w:val="Intense Reference"/>
    <w:basedOn w:val="DefaultParagraphFont"/>
    <w:uiPriority w:val="32"/>
    <w:qFormat/>
    <w:rsid w:val="00925A4C"/>
    <w:rPr>
      <w:b/>
      <w:bCs/>
      <w:smallCaps/>
      <w:color w:val="5B9BD5" w:themeColor="accent1"/>
      <w:spacing w:val="5"/>
    </w:rPr>
  </w:style>
  <w:style w:type="paragraph" w:styleId="Caption">
    <w:name w:val="caption"/>
    <w:basedOn w:val="Normal"/>
    <w:next w:val="Normal"/>
    <w:uiPriority w:val="35"/>
    <w:unhideWhenUsed/>
    <w:qFormat/>
    <w:rsid w:val="008B2375"/>
    <w:rPr>
      <w:b/>
      <w:bCs/>
      <w:szCs w:val="21"/>
    </w:rPr>
  </w:style>
  <w:style w:type="character" w:styleId="FollowedHyperlink">
    <w:name w:val="FollowedHyperlink"/>
    <w:basedOn w:val="DefaultParagraphFont"/>
    <w:uiPriority w:val="99"/>
    <w:semiHidden/>
    <w:unhideWhenUsed/>
    <w:rsid w:val="002F5B5A"/>
    <w:rPr>
      <w:color w:val="954F72" w:themeColor="followedHyperlink"/>
      <w:u w:val="single"/>
    </w:rPr>
  </w:style>
  <w:style w:type="paragraph" w:customStyle="1" w:styleId="a">
    <w:name w:val="強調"/>
    <w:basedOn w:val="Normal"/>
    <w:link w:val="a0"/>
    <w:qFormat/>
    <w:rsid w:val="00B011DE"/>
    <w:pPr>
      <w:ind w:leftChars="100" w:left="210"/>
    </w:pPr>
    <w:rPr>
      <w:i/>
      <w:sz w:val="28"/>
      <w:szCs w:val="28"/>
    </w:rPr>
  </w:style>
  <w:style w:type="character" w:styleId="SubtleReference">
    <w:name w:val="Subtle Reference"/>
    <w:basedOn w:val="DefaultParagraphFont"/>
    <w:uiPriority w:val="31"/>
    <w:qFormat/>
    <w:rsid w:val="004303E1"/>
    <w:rPr>
      <w:caps w:val="0"/>
      <w:smallCaps w:val="0"/>
      <w:color w:val="5B9BD5" w:themeColor="accent1"/>
    </w:rPr>
  </w:style>
  <w:style w:type="character" w:customStyle="1" w:styleId="a0">
    <w:name w:val="強調 (文字)"/>
    <w:basedOn w:val="DefaultParagraphFont"/>
    <w:link w:val="a"/>
    <w:rsid w:val="00B011DE"/>
    <w:rPr>
      <w:rFonts w:ascii="Times New Roman" w:eastAsia="Times New Roman" w:hAnsi="Times New Roman" w:cs="Times New Roman"/>
      <w:i/>
      <w:sz w:val="28"/>
      <w:szCs w:val="28"/>
    </w:rPr>
  </w:style>
  <w:style w:type="paragraph" w:styleId="TOCHeading">
    <w:name w:val="TOC Heading"/>
    <w:basedOn w:val="Heading1"/>
    <w:next w:val="Normal"/>
    <w:uiPriority w:val="39"/>
    <w:unhideWhenUsed/>
    <w:qFormat/>
    <w:rsid w:val="00D42E50"/>
    <w:pPr>
      <w:keepLines/>
      <w:widowControl/>
      <w:pBdr>
        <w:bottom w:val="none" w:sz="0" w:space="0" w:color="auto"/>
      </w:pBdr>
      <w:spacing w:before="240" w:afterLines="0" w:after="0" w:line="259" w:lineRule="auto"/>
      <w:jc w:val="left"/>
      <w:outlineLvl w:val="9"/>
    </w:pPr>
    <w:rPr>
      <w:rFonts w:asciiTheme="majorHAnsi" w:eastAsiaTheme="majorEastAsia" w:hAnsiTheme="majorHAnsi" w:cstheme="majorBidi"/>
      <w:color w:val="2E74B5" w:themeColor="accent1" w:themeShade="BF"/>
      <w:kern w:val="0"/>
      <w:sz w:val="32"/>
      <w:szCs w:val="32"/>
    </w:rPr>
  </w:style>
  <w:style w:type="paragraph" w:styleId="TOC1">
    <w:name w:val="toc 1"/>
    <w:basedOn w:val="Normal"/>
    <w:next w:val="Normal"/>
    <w:autoRedefine/>
    <w:uiPriority w:val="39"/>
    <w:unhideWhenUsed/>
    <w:rsid w:val="00D42E50"/>
  </w:style>
  <w:style w:type="paragraph" w:styleId="TOC2">
    <w:name w:val="toc 2"/>
    <w:basedOn w:val="Normal"/>
    <w:next w:val="Normal"/>
    <w:autoRedefine/>
    <w:uiPriority w:val="39"/>
    <w:unhideWhenUsed/>
    <w:rsid w:val="00D42E50"/>
    <w:pPr>
      <w:ind w:leftChars="100" w:left="210"/>
    </w:pPr>
  </w:style>
  <w:style w:type="paragraph" w:styleId="NoSpacing">
    <w:name w:val="No Spacing"/>
    <w:link w:val="NoSpacingChar"/>
    <w:uiPriority w:val="1"/>
    <w:qFormat/>
    <w:rsid w:val="00AC0840"/>
    <w:rPr>
      <w:kern w:val="0"/>
      <w:sz w:val="22"/>
    </w:rPr>
  </w:style>
  <w:style w:type="character" w:customStyle="1" w:styleId="NoSpacingChar">
    <w:name w:val="No Spacing Char"/>
    <w:basedOn w:val="DefaultParagraphFont"/>
    <w:link w:val="NoSpacing"/>
    <w:uiPriority w:val="1"/>
    <w:rsid w:val="00AC0840"/>
    <w:rPr>
      <w:kern w:val="0"/>
      <w:sz w:val="22"/>
    </w:rPr>
  </w:style>
  <w:style w:type="paragraph" w:styleId="Date">
    <w:name w:val="Date"/>
    <w:basedOn w:val="Normal"/>
    <w:next w:val="Normal"/>
    <w:link w:val="DateChar"/>
    <w:uiPriority w:val="99"/>
    <w:semiHidden/>
    <w:unhideWhenUsed/>
    <w:rsid w:val="001052D4"/>
  </w:style>
  <w:style w:type="character" w:customStyle="1" w:styleId="DateChar">
    <w:name w:val="Date Char"/>
    <w:basedOn w:val="DefaultParagraphFont"/>
    <w:link w:val="Date"/>
    <w:uiPriority w:val="99"/>
    <w:semiHidden/>
    <w:rsid w:val="001052D4"/>
    <w:rPr>
      <w:rFonts w:ascii="Times New Roman" w:eastAsia="Times New Roman" w:hAnsi="Times New Roman" w:cs="Times New Roman"/>
    </w:rPr>
  </w:style>
  <w:style w:type="character" w:customStyle="1" w:styleId="Heading3Char">
    <w:name w:val="Heading 3 Char"/>
    <w:basedOn w:val="DefaultParagraphFont"/>
    <w:link w:val="Heading3"/>
    <w:uiPriority w:val="9"/>
    <w:rsid w:val="00753D44"/>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7376A7"/>
    <w:rPr>
      <w:rFonts w:ascii="Meiryo UI" w:eastAsia="Meiryo UI"/>
      <w:sz w:val="18"/>
      <w:szCs w:val="18"/>
    </w:rPr>
  </w:style>
  <w:style w:type="character" w:customStyle="1" w:styleId="BalloonTextChar">
    <w:name w:val="Balloon Text Char"/>
    <w:basedOn w:val="DefaultParagraphFont"/>
    <w:link w:val="BalloonText"/>
    <w:uiPriority w:val="99"/>
    <w:semiHidden/>
    <w:rsid w:val="007376A7"/>
    <w:rPr>
      <w:rFonts w:ascii="Meiryo UI" w:eastAsia="Meiryo UI"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21746;\Documents\Ara\BCIT141_WebsiteDevelopment\Assignment_PartA2_Designs\IT141%20Website%20Specification%20-%20Satoshi%20Sugimura.docx" TargetMode="External"/><Relationship Id="rId13" Type="http://schemas.openxmlformats.org/officeDocument/2006/relationships/image" Target="media/image1.jpg"/><Relationship Id="rId18" Type="http://schemas.openxmlformats.org/officeDocument/2006/relationships/image" Target="media/image6.png"/><Relationship Id="rId26" Type="http://schemas.openxmlformats.org/officeDocument/2006/relationships/image" Target="media/image10.JP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mailto:miles@jivin-jazz.co.nz" TargetMode="External"/><Relationship Id="rId17" Type="http://schemas.openxmlformats.org/officeDocument/2006/relationships/image" Target="media/image5.png"/><Relationship Id="rId25" Type="http://schemas.openxmlformats.org/officeDocument/2006/relationships/hyperlink" Target="http://www.thejazzresource.com/" TargetMode="External"/><Relationship Id="rId33" Type="http://schemas.openxmlformats.org/officeDocument/2006/relationships/hyperlink" Target="http://www.legislation.govt.nz"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www.crazydomains.co.nz/web-host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www.lordisco.com/links/themeindex.html" TargetMode="External"/><Relationship Id="rId32" Type="http://schemas.openxmlformats.org/officeDocument/2006/relationships/image" Target="media/image14.JP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www.jazzcorner.com/" TargetMode="External"/><Relationship Id="rId28" Type="http://schemas.openxmlformats.org/officeDocument/2006/relationships/hyperlink" Target="https://www.hostpapa.co.nz/web-hosting-plan/" TargetMode="External"/><Relationship Id="rId36" Type="http://schemas.microsoft.com/office/2011/relationships/people" Target="people.xml"/><Relationship Id="rId10" Type="http://schemas.openxmlformats.org/officeDocument/2006/relationships/hyperlink" Target="file:///C:\Users\&#21746;\Documents\Ara\BCIT141_WebsiteDevelopment\Assignment_PartA2_Designs\IT141%20Website%20Specification%20-%20Satoshi%20Sugimura.docx" TargetMode="External"/><Relationship Id="rId19" Type="http://schemas.openxmlformats.org/officeDocument/2006/relationships/image" Target="media/image7.png"/><Relationship Id="rId31" Type="http://schemas.openxmlformats.org/officeDocument/2006/relationships/image" Target="media/image13.JPG"/><Relationship Id="rId4" Type="http://schemas.openxmlformats.org/officeDocument/2006/relationships/settings" Target="settings.xml"/><Relationship Id="rId9" Type="http://schemas.openxmlformats.org/officeDocument/2006/relationships/hyperlink" Target="file:///C:\Users\&#21746;\Documents\Ara\BCIT141_WebsiteDevelopment\Assignment_PartA2_Designs\IT141%20Website%20Specification%20-%20Satoshi%20Sugimura.docx" TargetMode="External"/><Relationship Id="rId14" Type="http://schemas.openxmlformats.org/officeDocument/2006/relationships/image" Target="media/image2.jpeg"/><Relationship Id="rId22" Type="http://schemas.openxmlformats.org/officeDocument/2006/relationships/hyperlink" Target="https://www.w3.org/TR/WCAG20/" TargetMode="External"/><Relationship Id="rId27" Type="http://schemas.openxmlformats.org/officeDocument/2006/relationships/image" Target="media/image11.JPG"/><Relationship Id="rId30" Type="http://schemas.openxmlformats.org/officeDocument/2006/relationships/image" Target="media/image12.JPG"/><Relationship Id="rId35"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1B3FCE-1F6A-413B-801D-9741735F9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TotalTime>
  <Pages>23</Pages>
  <Words>3527</Words>
  <Characters>20108</Characters>
  <Application>Microsoft Office Word</Application>
  <DocSecurity>0</DocSecurity>
  <Lines>167</Lines>
  <Paragraphs>47</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Website Specification</vt:lpstr>
      <vt:lpstr>Website Specification</vt:lpstr>
    </vt:vector>
  </TitlesOfParts>
  <Company/>
  <LinksUpToDate>false</LinksUpToDate>
  <CharactersWithSpaces>23588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Specification</dc:title>
  <dc:subject/>
  <dc:creator>Satoshi Sugimura</dc:creator>
  <cp:keywords/>
  <dc:description/>
  <cp:lastModifiedBy>杉村哲</cp:lastModifiedBy>
  <cp:revision>5</cp:revision>
  <dcterms:created xsi:type="dcterms:W3CDTF">2016-10-15T04:32:00Z</dcterms:created>
  <dcterms:modified xsi:type="dcterms:W3CDTF">2016-11-03T07:21:00Z</dcterms:modified>
</cp:coreProperties>
</file>